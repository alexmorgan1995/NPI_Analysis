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0BEA8" w14:textId="4D709BB5" w:rsidR="004F7D2D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7A94D69D" w14:textId="048E2882" w:rsidR="001D049D" w:rsidRDefault="001D049D" w:rsidP="001D049D">
      <w:pPr>
        <w:jc w:val="center"/>
        <w:rPr>
          <w:b/>
          <w:bCs/>
        </w:rPr>
      </w:pPr>
    </w:p>
    <w:p w14:paraId="5CB4A804" w14:textId="7751D527" w:rsidR="00A5198F" w:rsidRDefault="0035672E" w:rsidP="00F20DF2">
      <w:pPr>
        <w:rPr>
          <w:b/>
          <w:bCs/>
        </w:rPr>
      </w:pPr>
      <w:r>
        <w:rPr>
          <w:b/>
          <w:bCs/>
        </w:rPr>
        <w:t>Additional</w:t>
      </w:r>
      <w:r w:rsidR="00E937E7">
        <w:rPr>
          <w:b/>
          <w:bCs/>
        </w:rPr>
        <w:t xml:space="preserve"> </w:t>
      </w:r>
      <w:r>
        <w:rPr>
          <w:b/>
          <w:bCs/>
        </w:rPr>
        <w:t>e</w:t>
      </w:r>
      <w:r w:rsidR="00E937E7">
        <w:rPr>
          <w:b/>
          <w:bCs/>
        </w:rPr>
        <w:t xml:space="preserve">xplanation of </w:t>
      </w:r>
      <w:r>
        <w:rPr>
          <w:b/>
          <w:bCs/>
        </w:rPr>
        <w:t>i</w:t>
      </w:r>
      <w:r w:rsidR="00E937E7">
        <w:rPr>
          <w:b/>
          <w:bCs/>
        </w:rPr>
        <w:t xml:space="preserve">ntervention </w:t>
      </w:r>
      <w:r>
        <w:rPr>
          <w:b/>
          <w:bCs/>
        </w:rPr>
        <w:t>s</w:t>
      </w:r>
      <w:r w:rsidR="00E937E7">
        <w:rPr>
          <w:b/>
          <w:bCs/>
        </w:rPr>
        <w:t>cenarios</w:t>
      </w:r>
    </w:p>
    <w:tbl>
      <w:tblPr>
        <w:tblStyle w:val="GridTable4"/>
        <w:tblW w:w="9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10"/>
        <w:gridCol w:w="24"/>
        <w:gridCol w:w="3127"/>
        <w:gridCol w:w="4961"/>
      </w:tblGrid>
      <w:tr w:rsidR="002623C3" w:rsidRPr="00A811A7" w14:paraId="64B1B3EA" w14:textId="77777777" w:rsidTr="0026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  <w:vAlign w:val="center"/>
          </w:tcPr>
          <w:p w14:paraId="2C4BECA5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Scenario</w:t>
            </w:r>
          </w:p>
        </w:tc>
        <w:tc>
          <w:tcPr>
            <w:tcW w:w="3127" w:type="dxa"/>
            <w:vAlign w:val="center"/>
          </w:tcPr>
          <w:p w14:paraId="77C23268" w14:textId="2A660F1A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i/>
                <w:iCs/>
              </w:rPr>
              <w:t>β</w:t>
            </w:r>
            <w:r w:rsidRPr="00E20BFC">
              <w:rPr>
                <w:rFonts w:cstheme="minorHAnsi"/>
                <w:i/>
                <w:iCs/>
              </w:rPr>
              <w:t>(t)</w:t>
            </w:r>
            <w:r w:rsidRPr="00E20BFC">
              <w:rPr>
                <w:rFonts w:cstheme="minorHAnsi"/>
              </w:rPr>
              <w:t xml:space="preserve"> during the simulation</w:t>
            </w:r>
          </w:p>
        </w:tc>
        <w:tc>
          <w:tcPr>
            <w:tcW w:w="4961" w:type="dxa"/>
            <w:vAlign w:val="center"/>
          </w:tcPr>
          <w:p w14:paraId="7014B005" w14:textId="1F0A8FBB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Real-world Parallels</w:t>
            </w:r>
            <w:r w:rsidRPr="00E20BFC">
              <w:rPr>
                <w:rFonts w:cstheme="minorHAnsi"/>
              </w:rPr>
              <w:t xml:space="preserve"> </w:t>
            </w:r>
          </w:p>
        </w:tc>
      </w:tr>
      <w:tr w:rsidR="002623C3" w:rsidRPr="00A811A7" w14:paraId="2A4F152C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104FFAD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1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756D3FC" w14:textId="782A13FF" w:rsidR="002623C3" w:rsidRPr="00A811A7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DE17F8" wp14:editId="2531878E">
                  <wp:extent cx="1793875" cy="89725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90F4823" w14:textId="64C16A16" w:rsidR="002623C3" w:rsidRPr="002623C3" w:rsidRDefault="002623C3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 classic interpretation of NPIs such as lockdown measures, a flat constant reduction to transmission</w:t>
            </w:r>
            <w:r w:rsidR="00AA2868">
              <w:rPr>
                <w:rFonts w:cstheme="minorHAnsi"/>
              </w:rPr>
              <w:t xml:space="preserve"> which is sustained until the cessation of the intervention. Used in a variety of models considering the effects of NPIs</w:t>
            </w:r>
            <w:r w:rsidR="00160E37">
              <w:rPr>
                <w:rFonts w:cstheme="minorHAnsi"/>
              </w:rPr>
              <w:t xml:space="preserve"> </w:t>
            </w:r>
            <w:r w:rsidR="00160E37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160E37">
              <w:rPr>
                <w:rFonts w:cstheme="minorHAnsi"/>
              </w:rPr>
            </w:r>
            <w:r w:rsidR="00160E37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(1-4)</w:t>
            </w:r>
            <w:r w:rsidR="00160E37">
              <w:rPr>
                <w:rFonts w:cstheme="minorHAnsi"/>
              </w:rPr>
              <w:fldChar w:fldCharType="end"/>
            </w:r>
            <w:r w:rsidR="00AA2868">
              <w:rPr>
                <w:rFonts w:cstheme="minorHAnsi"/>
              </w:rPr>
              <w:t xml:space="preserve">. </w:t>
            </w:r>
          </w:p>
        </w:tc>
      </w:tr>
      <w:tr w:rsidR="002623C3" w:rsidRPr="00A811A7" w14:paraId="38FA09FB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36EC0423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2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176793AD" w14:textId="53686CFB" w:rsidR="002623C3" w:rsidRPr="00A811A7" w:rsidRDefault="002623C3" w:rsidP="006B758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76BAB6" wp14:editId="0CC096DE">
                  <wp:extent cx="1793875" cy="89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7B9908F8" w14:textId="04DEAEEE" w:rsidR="002623C3" w:rsidRPr="00554524" w:rsidRDefault="00AA2868" w:rsidP="002623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18"/>
                <w:szCs w:val="18"/>
              </w:rPr>
            </w:pPr>
            <w:r>
              <w:rPr>
                <w:rFonts w:cstheme="minorHAnsi"/>
              </w:rPr>
              <w:t>“</w:t>
            </w:r>
            <w:r w:rsidR="006C6F1D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down” strategy, an initial strong intervention is followed by a gradual reduction in the strength of the intervention. Can draw parallels </w:t>
            </w:r>
            <w:r w:rsidR="00531936">
              <w:rPr>
                <w:rFonts w:cstheme="minorHAnsi"/>
              </w:rPr>
              <w:t>to</w:t>
            </w:r>
            <w:r>
              <w:rPr>
                <w:rFonts w:cstheme="minorHAnsi"/>
              </w:rPr>
              <w:t xml:space="preserve"> the gradual re-opening strategies adopted by countries after having instituted strong NPIs. The purpose of this strategy is to slowly reinvigorate the economy and allow greater levels of population movement</w:t>
            </w:r>
            <w:r w:rsidR="006C6F1D">
              <w:rPr>
                <w:rFonts w:cstheme="minorHAnsi"/>
              </w:rPr>
              <w:t xml:space="preserve"> following a restrictive NPI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(3, 5, 6)</w:t>
            </w:r>
            <w:r w:rsidR="00EC7425">
              <w:rPr>
                <w:rFonts w:cstheme="minorHAnsi"/>
              </w:rPr>
              <w:fldChar w:fldCharType="end"/>
            </w:r>
            <w:r w:rsidR="006C6F1D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2623C3" w:rsidRPr="00A811A7" w14:paraId="71A23086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6B5DADA2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3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03DB1CB0" w14:textId="0F23B337" w:rsidR="002623C3" w:rsidRPr="00FF798F" w:rsidRDefault="002623C3" w:rsidP="006B758D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6B7CFBCE" wp14:editId="22E3904E">
                  <wp:extent cx="1793875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7E830BB" w14:textId="39E57538" w:rsidR="002623C3" w:rsidRPr="006E406D" w:rsidRDefault="00AA2868" w:rsidP="00046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“</w:t>
            </w:r>
            <w:r w:rsidR="00A82DA7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</w:t>
            </w:r>
            <w:r w:rsidR="0022465A">
              <w:rPr>
                <w:rFonts w:cstheme="minorHAnsi"/>
              </w:rPr>
              <w:t>up</w:t>
            </w:r>
            <w:r>
              <w:rPr>
                <w:rFonts w:cstheme="minorHAnsi"/>
              </w:rPr>
              <w:t xml:space="preserve">” strategy, uses a slow </w:t>
            </w:r>
            <w:r w:rsidR="00EF0B58">
              <w:rPr>
                <w:rFonts w:cstheme="minorHAnsi"/>
              </w:rPr>
              <w:t xml:space="preserve">deliberate introduction of harsher NPI measures over time, </w:t>
            </w:r>
            <w:r w:rsidR="006C6F1D">
              <w:rPr>
                <w:rFonts w:cstheme="minorHAnsi"/>
              </w:rPr>
              <w:t xml:space="preserve">with the intervention reaching its greatest magnitude as the intervention </w:t>
            </w:r>
            <w:r w:rsidR="006E406D">
              <w:rPr>
                <w:rFonts w:cstheme="minorHAnsi"/>
              </w:rPr>
              <w:t>is finishing</w:t>
            </w:r>
            <w:r w:rsidR="006C6F1D">
              <w:rPr>
                <w:rFonts w:cstheme="minorHAnsi"/>
              </w:rPr>
              <w:t>. After this point</w:t>
            </w:r>
            <w:r w:rsidR="00531936">
              <w:rPr>
                <w:rFonts w:cstheme="minorHAnsi"/>
              </w:rPr>
              <w:t>,</w:t>
            </w:r>
            <w:r w:rsidR="006C6F1D">
              <w:rPr>
                <w:rFonts w:cstheme="minorHAnsi"/>
              </w:rPr>
              <w:t xml:space="preserve"> NPI restrictions are lifted. </w:t>
            </w:r>
            <w:r w:rsidR="00046A70">
              <w:rPr>
                <w:rFonts w:cstheme="minorHAnsi"/>
              </w:rPr>
              <w:t xml:space="preserve">Due to the riskier nature of this intervention scenario, </w:t>
            </w:r>
            <w:r w:rsidR="00531936">
              <w:rPr>
                <w:rFonts w:cstheme="minorHAnsi"/>
              </w:rPr>
              <w:t xml:space="preserve">evidence of this intervention scenario is not common in </w:t>
            </w:r>
            <w:r w:rsidR="00046A70">
              <w:rPr>
                <w:rFonts w:cstheme="minorHAnsi"/>
              </w:rPr>
              <w:t>epidemiological</w:t>
            </w:r>
            <w:r w:rsidR="00531936">
              <w:rPr>
                <w:rFonts w:cstheme="minorHAnsi"/>
              </w:rPr>
              <w:t xml:space="preserve"> or modelling</w:t>
            </w:r>
            <w:r w:rsidR="00046A70">
              <w:rPr>
                <w:rFonts w:cstheme="minorHAnsi"/>
              </w:rPr>
              <w:t xml:space="preserve"> literature. However we envisage a scenario where </w:t>
            </w:r>
            <w:r w:rsidR="00EF0B58">
              <w:rPr>
                <w:rFonts w:cstheme="minorHAnsi"/>
              </w:rPr>
              <w:t xml:space="preserve">policy makers attempt to </w:t>
            </w:r>
            <w:r w:rsidR="006E406D">
              <w:rPr>
                <w:rFonts w:cstheme="minorHAnsi"/>
              </w:rPr>
              <w:t xml:space="preserve">reactively </w:t>
            </w:r>
            <w:r w:rsidR="00EF0B58">
              <w:rPr>
                <w:rFonts w:cstheme="minorHAnsi"/>
              </w:rPr>
              <w:t xml:space="preserve">increase the strength of </w:t>
            </w:r>
            <w:r w:rsidR="006E406D">
              <w:rPr>
                <w:rFonts w:cstheme="minorHAnsi"/>
              </w:rPr>
              <w:t xml:space="preserve">interventions </w:t>
            </w:r>
            <w:r w:rsidR="00046A70">
              <w:rPr>
                <w:rFonts w:cstheme="minorHAnsi"/>
              </w:rPr>
              <w:t>over time to mitigate potential economic effects of NPI measures, as opposed to an instantaneous population lockdown in response to new cases .</w:t>
            </w:r>
          </w:p>
        </w:tc>
      </w:tr>
      <w:tr w:rsidR="002623C3" w:rsidRPr="00A811A7" w14:paraId="41FA923D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762C868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4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2531E101" w14:textId="2FDE92F9" w:rsidR="002623C3" w:rsidRPr="00FF798F" w:rsidRDefault="002623C3" w:rsidP="006B758D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06CC1090" wp14:editId="0C623D83">
                  <wp:extent cx="1793875" cy="8972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591B5DD" w14:textId="7990D415" w:rsidR="002623C3" w:rsidRPr="00554524" w:rsidRDefault="00EF0B58" w:rsidP="006E4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noProof/>
                <w:sz w:val="18"/>
                <w:szCs w:val="18"/>
                <w:lang w:eastAsia="en-GB"/>
              </w:rPr>
            </w:pPr>
            <w:r>
              <w:rPr>
                <w:rFonts w:cstheme="minorHAnsi"/>
              </w:rPr>
              <w:t xml:space="preserve">A hybrid of scenario 2 and 3, </w:t>
            </w:r>
            <w:r w:rsidR="006E406D">
              <w:rPr>
                <w:rFonts w:cstheme="minorHAnsi"/>
              </w:rPr>
              <w:t>involving a ramping up and ramping down of intervention measures</w:t>
            </w:r>
            <w:r>
              <w:rPr>
                <w:rFonts w:cstheme="minorHAnsi"/>
              </w:rPr>
              <w:t>.</w:t>
            </w:r>
            <w:r w:rsidR="006E406D">
              <w:rPr>
                <w:rFonts w:cstheme="minorHAnsi"/>
              </w:rPr>
              <w:t xml:space="preserve"> Real-world parallels to this strategy are rare, but could involve a scenario where </w:t>
            </w:r>
            <w:r w:rsidR="00531936">
              <w:rPr>
                <w:rFonts w:cstheme="minorHAnsi"/>
              </w:rPr>
              <w:t xml:space="preserve">a </w:t>
            </w:r>
            <w:r w:rsidR="006E406D">
              <w:rPr>
                <w:rFonts w:cstheme="minorHAnsi"/>
              </w:rPr>
              <w:t>policy</w:t>
            </w:r>
            <w:r w:rsidR="00046A70">
              <w:rPr>
                <w:rFonts w:cstheme="minorHAnsi"/>
              </w:rPr>
              <w:t>-</w:t>
            </w:r>
            <w:r w:rsidR="006E406D">
              <w:rPr>
                <w:rFonts w:cstheme="minorHAnsi"/>
              </w:rPr>
              <w:t>maker</w:t>
            </w:r>
            <w:r w:rsidR="00531936"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 xml:space="preserve">ramps up outbreak response and deems the situation controlled enough to initiate a controlled ramping down of measures after the peak of the outbreak has passed.  </w:t>
            </w:r>
          </w:p>
        </w:tc>
      </w:tr>
      <w:tr w:rsidR="002623C3" w:rsidRPr="00A811A7" w14:paraId="226CB164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44C8F56B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5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C7BD9BE" w14:textId="6AA2E343" w:rsidR="002623C3" w:rsidRPr="00CF5D5B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9CC987" wp14:editId="7DA2D3C3">
                  <wp:extent cx="1793875" cy="8972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665D3FFD" w14:textId="2A2D07DC" w:rsidR="002623C3" w:rsidRPr="00160E37" w:rsidRDefault="00B25BB8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Th</w:t>
            </w:r>
            <w:r w:rsidR="006C6F1D">
              <w:rPr>
                <w:rFonts w:cstheme="minorHAnsi"/>
              </w:rPr>
              <w:t>e</w:t>
            </w:r>
            <w:r>
              <w:rPr>
                <w:rFonts w:cstheme="minorHAnsi"/>
              </w:rPr>
              <w:t xml:space="preserve"> pulsed intervention </w:t>
            </w:r>
            <w:r w:rsidR="006C6F1D">
              <w:rPr>
                <w:rFonts w:cstheme="minorHAnsi"/>
              </w:rPr>
              <w:t xml:space="preserve">scenario </w:t>
            </w:r>
            <w:r>
              <w:rPr>
                <w:rFonts w:cstheme="minorHAnsi"/>
              </w:rPr>
              <w:t>has parallels with hypothetical in</w:t>
            </w:r>
            <w:r w:rsidR="006C6F1D">
              <w:rPr>
                <w:rFonts w:cstheme="minorHAnsi"/>
              </w:rPr>
              <w:t>t</w:t>
            </w:r>
            <w:r>
              <w:rPr>
                <w:rFonts w:cstheme="minorHAnsi"/>
              </w:rPr>
              <w:t xml:space="preserve">erventions aiming to control COVID-19. Two types of pulsed measures have been theorised, either a </w:t>
            </w:r>
            <w:r w:rsidR="006E406D">
              <w:rPr>
                <w:rFonts w:cstheme="minorHAnsi"/>
              </w:rPr>
              <w:t>“</w:t>
            </w:r>
            <w:r>
              <w:rPr>
                <w:rFonts w:cstheme="minorHAnsi"/>
              </w:rPr>
              <w:t>triggered</w:t>
            </w:r>
            <w:r w:rsidR="006E406D">
              <w:rPr>
                <w:rFonts w:cstheme="minorHAnsi"/>
              </w:rPr>
              <w:t>” pulse</w:t>
            </w:r>
            <w:r>
              <w:rPr>
                <w:rFonts w:cstheme="minorHAnsi"/>
              </w:rPr>
              <w:t xml:space="preserve"> measure</w:t>
            </w:r>
            <w:r w:rsidR="006E406D">
              <w:rPr>
                <w:rFonts w:cstheme="minorHAnsi"/>
              </w:rPr>
              <w:t xml:space="preserve"> in response to epidemiological threshold being met (ICU bed capacity or incidence), o</w:t>
            </w:r>
            <w:r>
              <w:rPr>
                <w:rFonts w:cstheme="minorHAnsi"/>
              </w:rPr>
              <w:t xml:space="preserve">r an “open loop” </w:t>
            </w:r>
            <w:r w:rsidR="006E406D">
              <w:rPr>
                <w:rFonts w:cstheme="minorHAnsi"/>
              </w:rPr>
              <w:t xml:space="preserve">pulse which uses fixed </w:t>
            </w:r>
            <w:r>
              <w:rPr>
                <w:rFonts w:cstheme="minorHAnsi"/>
              </w:rPr>
              <w:t>timings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>independent</w:t>
            </w:r>
            <w:r>
              <w:rPr>
                <w:rFonts w:cstheme="minorHAnsi"/>
              </w:rPr>
              <w:t xml:space="preserve"> of the </w:t>
            </w:r>
            <w:r w:rsidR="006E406D">
              <w:rPr>
                <w:rFonts w:cstheme="minorHAnsi"/>
              </w:rPr>
              <w:t>epidemiological</w:t>
            </w:r>
            <w:r>
              <w:rPr>
                <w:rFonts w:cstheme="minorHAnsi"/>
              </w:rPr>
              <w:t xml:space="preserve"> situation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to</w:t>
            </w:r>
            <w:r w:rsidR="006E406D">
              <w:rPr>
                <w:rFonts w:cstheme="minorHAnsi"/>
              </w:rPr>
              <w:t xml:space="preserve"> introduce the intervention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 </w:instrText>
            </w:r>
            <w:r w:rsidR="00046A70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EN.CITE.DATA </w:instrText>
            </w:r>
            <w:r w:rsidR="00046A70">
              <w:rPr>
                <w:rFonts w:cstheme="minorHAnsi"/>
              </w:rPr>
            </w:r>
            <w:r w:rsidR="00046A70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046A70">
              <w:rPr>
                <w:rFonts w:cstheme="minorHAnsi"/>
                <w:noProof/>
              </w:rPr>
              <w:t>(4, 5, 7-9)</w:t>
            </w:r>
            <w:r w:rsidR="00EC7425">
              <w:rPr>
                <w:rFonts w:cstheme="minorHAnsi"/>
              </w:rPr>
              <w:fldChar w:fldCharType="end"/>
            </w:r>
            <w:r w:rsidR="006E406D">
              <w:rPr>
                <w:rFonts w:cstheme="minorHAnsi"/>
              </w:rPr>
              <w:t xml:space="preserve">. </w:t>
            </w:r>
            <w:r>
              <w:t xml:space="preserve"> </w:t>
            </w:r>
          </w:p>
        </w:tc>
      </w:tr>
    </w:tbl>
    <w:p w14:paraId="49BAB3C5" w14:textId="2B4C6167" w:rsidR="00A5198F" w:rsidRDefault="00A5198F" w:rsidP="001D049D">
      <w:pPr>
        <w:jc w:val="center"/>
        <w:rPr>
          <w:b/>
          <w:bCs/>
        </w:rPr>
      </w:pPr>
    </w:p>
    <w:p w14:paraId="7CFAEBF9" w14:textId="21600A7A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 xml:space="preserve">Table S1 – Parameters for the </w:t>
      </w:r>
      <w:r w:rsidR="003A24DD">
        <w:rPr>
          <w:b/>
          <w:bCs/>
        </w:rPr>
        <w:t>s</w:t>
      </w:r>
      <w:r>
        <w:rPr>
          <w:b/>
          <w:bCs/>
        </w:rPr>
        <w:t xml:space="preserve">ingle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662"/>
        <w:gridCol w:w="1486"/>
        <w:gridCol w:w="1061"/>
        <w:gridCol w:w="2700"/>
        <w:gridCol w:w="2107"/>
      </w:tblGrid>
      <w:tr w:rsidR="00DF3CA0" w:rsidRPr="00EB736F" w14:paraId="66E8F4DC" w14:textId="30F95D5F" w:rsidTr="009D4708">
        <w:tc>
          <w:tcPr>
            <w:tcW w:w="3148" w:type="dxa"/>
            <w:gridSpan w:val="2"/>
            <w:shd w:val="clear" w:color="auto" w:fill="000000" w:themeFill="text1"/>
          </w:tcPr>
          <w:p w14:paraId="413BA146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27A6D0F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700" w:type="dxa"/>
            <w:shd w:val="clear" w:color="auto" w:fill="000000" w:themeFill="text1"/>
          </w:tcPr>
          <w:p w14:paraId="45ABB26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107" w:type="dxa"/>
            <w:shd w:val="clear" w:color="auto" w:fill="000000" w:themeFill="text1"/>
          </w:tcPr>
          <w:p w14:paraId="697FC799" w14:textId="2E2DCDCC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DF3CA0" w:rsidRPr="00EB736F" w14:paraId="33DDCC30" w14:textId="66191A5D" w:rsidTr="00CC409F">
        <w:tc>
          <w:tcPr>
            <w:tcW w:w="3148" w:type="dxa"/>
            <w:gridSpan w:val="2"/>
            <w:vAlign w:val="center"/>
          </w:tcPr>
          <w:p w14:paraId="12068007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1E6A59CC" w14:textId="45C28424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700" w:type="dxa"/>
          </w:tcPr>
          <w:p w14:paraId="7103A4FF" w14:textId="092C1AAF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107" w:type="dxa"/>
          </w:tcPr>
          <w:p w14:paraId="6C153D32" w14:textId="094BF439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1DFEDE12" w14:textId="05D99816" w:rsidTr="00CC409F">
        <w:tc>
          <w:tcPr>
            <w:tcW w:w="3148" w:type="dxa"/>
            <w:gridSpan w:val="2"/>
            <w:vAlign w:val="center"/>
          </w:tcPr>
          <w:p w14:paraId="5EEF298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1818DC9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R</w:t>
            </w:r>
            <w:r w:rsidRPr="00DF3CA0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700" w:type="dxa"/>
          </w:tcPr>
          <w:p w14:paraId="0CD33758" w14:textId="3BEB63C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 w:rsidR="00214618"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 w:rsidR="00214618"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107" w:type="dxa"/>
          </w:tcPr>
          <w:p w14:paraId="07AC2D48" w14:textId="73AFBE71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3F0392EC" w14:textId="7351D9DA" w:rsidTr="00CC409F">
        <w:tc>
          <w:tcPr>
            <w:tcW w:w="3148" w:type="dxa"/>
            <w:gridSpan w:val="2"/>
            <w:vAlign w:val="center"/>
          </w:tcPr>
          <w:p w14:paraId="559A2DBB" w14:textId="098B9988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16D94CEE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700" w:type="dxa"/>
          </w:tcPr>
          <w:p w14:paraId="296912D1" w14:textId="7777777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107" w:type="dxa"/>
          </w:tcPr>
          <w:p w14:paraId="261F70F7" w14:textId="325B54AF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00D65D22" w14:textId="1F3D7572" w:rsidTr="00CC409F">
        <w:tc>
          <w:tcPr>
            <w:tcW w:w="3148" w:type="dxa"/>
            <w:gridSpan w:val="2"/>
            <w:vAlign w:val="center"/>
          </w:tcPr>
          <w:p w14:paraId="07284E04" w14:textId="1F30547E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3045A09B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700" w:type="dxa"/>
          </w:tcPr>
          <w:p w14:paraId="7A2F3A23" w14:textId="2D4404F5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107" w:type="dxa"/>
          </w:tcPr>
          <w:p w14:paraId="13CF555B" w14:textId="2B7052BE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DA7A52" w:rsidRPr="00EB736F" w14:paraId="65747951" w14:textId="140A4DB7" w:rsidTr="00CC409F">
        <w:tc>
          <w:tcPr>
            <w:tcW w:w="3148" w:type="dxa"/>
            <w:gridSpan w:val="2"/>
            <w:vAlign w:val="center"/>
          </w:tcPr>
          <w:p w14:paraId="3ABFA41D" w14:textId="2CA3F402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6507C04E" w14:textId="6544B7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700" w:type="dxa"/>
          </w:tcPr>
          <w:p w14:paraId="7569587C" w14:textId="7B5526CD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107" w:type="dxa"/>
          </w:tcPr>
          <w:p w14:paraId="6A542E29" w14:textId="6E0459F4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DA7A52" w:rsidRPr="00EB736F" w14:paraId="417CE7FF" w14:textId="3A7BBC14" w:rsidTr="00CC409F">
        <w:tc>
          <w:tcPr>
            <w:tcW w:w="3148" w:type="dxa"/>
            <w:gridSpan w:val="2"/>
            <w:vAlign w:val="center"/>
          </w:tcPr>
          <w:p w14:paraId="405F0466" w14:textId="51F4CA6B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18388D1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  <w:r w:rsidRPr="00DF3CA0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700" w:type="dxa"/>
          </w:tcPr>
          <w:p w14:paraId="4C8911CE" w14:textId="5FD7E5B9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37EB154C" w14:textId="554271F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694E805F" w14:textId="509CC9C4" w:rsidTr="00CC409F">
        <w:tc>
          <w:tcPr>
            <w:tcW w:w="3148" w:type="dxa"/>
            <w:gridSpan w:val="2"/>
            <w:vAlign w:val="center"/>
          </w:tcPr>
          <w:p w14:paraId="6FDD0B82" w14:textId="4C01CADE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Minimum value of the lockdown-related scaling factor </w:t>
            </w:r>
            <w:r w:rsidRPr="00DF3CA0">
              <w:rPr>
                <w:rFonts w:cstheme="minorHAnsi"/>
                <w:i/>
                <w:iCs/>
              </w:rPr>
              <w:t>c(t)</w:t>
            </w:r>
          </w:p>
        </w:tc>
        <w:tc>
          <w:tcPr>
            <w:tcW w:w="1061" w:type="dxa"/>
            <w:vAlign w:val="center"/>
          </w:tcPr>
          <w:p w14:paraId="0E0F6D5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c</w:t>
            </w:r>
            <w:r w:rsidRPr="00DF3CA0">
              <w:rPr>
                <w:rFonts w:cstheme="minorHAnsi"/>
                <w:i/>
                <w:iCs/>
                <w:vertAlign w:val="subscript"/>
              </w:rPr>
              <w:t>min</w:t>
            </w:r>
          </w:p>
        </w:tc>
        <w:tc>
          <w:tcPr>
            <w:tcW w:w="2700" w:type="dxa"/>
          </w:tcPr>
          <w:p w14:paraId="00E19645" w14:textId="690EED45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  <w:r w:rsidRPr="00F9589E">
              <w:rPr>
                <w:rFonts w:cstheme="minorHAnsi"/>
                <w:i/>
                <w:iCs/>
                <w:vertAlign w:val="subscript"/>
              </w:rPr>
              <w:t xml:space="preserve"> </w:t>
            </w:r>
          </w:p>
        </w:tc>
        <w:tc>
          <w:tcPr>
            <w:tcW w:w="2107" w:type="dxa"/>
          </w:tcPr>
          <w:p w14:paraId="29F55725" w14:textId="5663A76E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05F13472" w14:textId="441CF258" w:rsidTr="00CC409F">
        <w:tc>
          <w:tcPr>
            <w:tcW w:w="1662" w:type="dxa"/>
            <w:vMerge w:val="restart"/>
            <w:vAlign w:val="center"/>
          </w:tcPr>
          <w:p w14:paraId="039FBC45" w14:textId="7D4A7D58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Length of Intervention</w:t>
            </w:r>
          </w:p>
        </w:tc>
        <w:tc>
          <w:tcPr>
            <w:tcW w:w="1486" w:type="dxa"/>
            <w:vAlign w:val="center"/>
          </w:tcPr>
          <w:p w14:paraId="2206566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26DB4B3B" w14:textId="184E7E24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d</w:t>
            </w:r>
            <w:r w:rsidRPr="00DF3CA0">
              <w:rPr>
                <w:rFonts w:cstheme="minorHAnsi"/>
                <w:i/>
                <w:iCs/>
                <w:vertAlign w:val="subscript"/>
              </w:rPr>
              <w:t>t</w:t>
            </w:r>
          </w:p>
        </w:tc>
        <w:tc>
          <w:tcPr>
            <w:tcW w:w="2700" w:type="dxa"/>
          </w:tcPr>
          <w:p w14:paraId="45E1E3E9" w14:textId="49C954EF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</w:t>
            </w:r>
            <w:r w:rsidRPr="00DF3CA0">
              <w:rPr>
                <w:rFonts w:cstheme="minorHAnsi"/>
              </w:rPr>
              <w:t>12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2589F3E2" w14:textId="258EED56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5A1A8598" w14:textId="385DFDBE" w:rsidTr="00CC409F">
        <w:tc>
          <w:tcPr>
            <w:tcW w:w="1662" w:type="dxa"/>
            <w:vMerge/>
            <w:vAlign w:val="center"/>
          </w:tcPr>
          <w:p w14:paraId="1175A1E1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86" w:type="dxa"/>
            <w:vAlign w:val="center"/>
          </w:tcPr>
          <w:p w14:paraId="68CFEB8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0B8AD1F7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700" w:type="dxa"/>
          </w:tcPr>
          <w:p w14:paraId="67A5AE3F" w14:textId="2A5270A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168 days (</w:t>
            </w:r>
            <w:r w:rsidRPr="00DF3CA0">
              <w:rPr>
                <w:rFonts w:cstheme="minorHAnsi"/>
              </w:rPr>
              <w:t>24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08DC374C" w14:textId="67D3865E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6CD8EB88" w14:textId="034206DA" w:rsidTr="00CC409F">
        <w:trPr>
          <w:trHeight w:val="70"/>
        </w:trPr>
        <w:tc>
          <w:tcPr>
            <w:tcW w:w="3148" w:type="dxa"/>
            <w:gridSpan w:val="2"/>
            <w:vAlign w:val="center"/>
          </w:tcPr>
          <w:p w14:paraId="468408D6" w14:textId="65321F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Intervention Trigger </w:t>
            </w:r>
            <w:r>
              <w:rPr>
                <w:rFonts w:cstheme="minorHAnsi"/>
              </w:rPr>
              <w:t>Point</w:t>
            </w:r>
          </w:p>
        </w:tc>
        <w:tc>
          <w:tcPr>
            <w:tcW w:w="1061" w:type="dxa"/>
            <w:vAlign w:val="center"/>
          </w:tcPr>
          <w:p w14:paraId="5253D3CE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proofErr w:type="spellStart"/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p</w:t>
            </w:r>
            <w:proofErr w:type="spellEnd"/>
          </w:p>
        </w:tc>
        <w:tc>
          <w:tcPr>
            <w:tcW w:w="2700" w:type="dxa"/>
          </w:tcPr>
          <w:p w14:paraId="74F16C69" w14:textId="726527E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107" w:type="dxa"/>
          </w:tcPr>
          <w:p w14:paraId="170D7B11" w14:textId="2B2972E7" w:rsidR="00DA7A52" w:rsidRPr="00DF3CA0" w:rsidRDefault="00F66F8E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35517056" w14:textId="1337680E" w:rsidR="00F9589E" w:rsidRDefault="00F9589E" w:rsidP="00DF3CA0">
      <w:pPr>
        <w:rPr>
          <w:b/>
          <w:bCs/>
        </w:rPr>
      </w:pPr>
    </w:p>
    <w:p w14:paraId="4F9FAB0A" w14:textId="3B718330" w:rsidR="002623C3" w:rsidRDefault="002623C3" w:rsidP="00DF3CA0">
      <w:pPr>
        <w:rPr>
          <w:b/>
          <w:bCs/>
        </w:rPr>
      </w:pPr>
    </w:p>
    <w:p w14:paraId="0CC29924" w14:textId="20799F3F" w:rsidR="002623C3" w:rsidRDefault="002623C3" w:rsidP="00DF3CA0">
      <w:pPr>
        <w:rPr>
          <w:b/>
          <w:bCs/>
        </w:rPr>
      </w:pPr>
    </w:p>
    <w:p w14:paraId="74DEEAF5" w14:textId="26E8A640" w:rsidR="002623C3" w:rsidRDefault="002623C3" w:rsidP="00DF3CA0">
      <w:pPr>
        <w:rPr>
          <w:b/>
          <w:bCs/>
        </w:rPr>
      </w:pPr>
    </w:p>
    <w:p w14:paraId="463EB8CC" w14:textId="6F4431E3" w:rsidR="002623C3" w:rsidRDefault="002623C3" w:rsidP="00DF3CA0">
      <w:pPr>
        <w:rPr>
          <w:b/>
          <w:bCs/>
        </w:rPr>
      </w:pPr>
    </w:p>
    <w:p w14:paraId="263AD21E" w14:textId="399B9E18" w:rsidR="002623C3" w:rsidRDefault="002623C3" w:rsidP="00DF3CA0">
      <w:pPr>
        <w:rPr>
          <w:b/>
          <w:bCs/>
        </w:rPr>
      </w:pPr>
    </w:p>
    <w:p w14:paraId="220CC65A" w14:textId="5F22370C" w:rsidR="002623C3" w:rsidRDefault="002623C3" w:rsidP="00DF3CA0">
      <w:pPr>
        <w:rPr>
          <w:b/>
          <w:bCs/>
        </w:rPr>
      </w:pPr>
    </w:p>
    <w:p w14:paraId="3EA6A4B8" w14:textId="1A0A0D20" w:rsidR="002623C3" w:rsidRDefault="002623C3" w:rsidP="00DF3CA0">
      <w:pPr>
        <w:rPr>
          <w:b/>
          <w:bCs/>
        </w:rPr>
      </w:pPr>
    </w:p>
    <w:p w14:paraId="0EA635C8" w14:textId="1969F321" w:rsidR="002623C3" w:rsidRDefault="002623C3" w:rsidP="00DF3CA0">
      <w:pPr>
        <w:rPr>
          <w:b/>
          <w:bCs/>
        </w:rPr>
      </w:pPr>
    </w:p>
    <w:p w14:paraId="10A0F8AE" w14:textId="0A70EDD3" w:rsidR="002623C3" w:rsidRDefault="002623C3" w:rsidP="00DF3CA0">
      <w:pPr>
        <w:rPr>
          <w:b/>
          <w:bCs/>
        </w:rPr>
      </w:pPr>
    </w:p>
    <w:p w14:paraId="29607D7D" w14:textId="75BAE2F9" w:rsidR="002623C3" w:rsidRDefault="002623C3" w:rsidP="00DF3CA0">
      <w:pPr>
        <w:rPr>
          <w:b/>
          <w:bCs/>
        </w:rPr>
      </w:pPr>
    </w:p>
    <w:p w14:paraId="1DA25E00" w14:textId="78FCDD12" w:rsidR="002623C3" w:rsidRDefault="002623C3" w:rsidP="00DF3CA0">
      <w:pPr>
        <w:rPr>
          <w:b/>
          <w:bCs/>
        </w:rPr>
      </w:pPr>
    </w:p>
    <w:p w14:paraId="17B9E8CA" w14:textId="52243A90" w:rsidR="002623C3" w:rsidRDefault="002623C3" w:rsidP="00DF3CA0">
      <w:pPr>
        <w:rPr>
          <w:b/>
          <w:bCs/>
        </w:rPr>
      </w:pPr>
    </w:p>
    <w:p w14:paraId="52E79475" w14:textId="193726CC" w:rsidR="002623C3" w:rsidRDefault="002623C3" w:rsidP="00DF3CA0">
      <w:pPr>
        <w:rPr>
          <w:b/>
          <w:bCs/>
        </w:rPr>
      </w:pPr>
    </w:p>
    <w:p w14:paraId="73D80EDD" w14:textId="42BF1B50" w:rsidR="002623C3" w:rsidRDefault="002623C3" w:rsidP="00DF3CA0">
      <w:pPr>
        <w:rPr>
          <w:b/>
          <w:bCs/>
        </w:rPr>
      </w:pPr>
    </w:p>
    <w:p w14:paraId="510365C9" w14:textId="33EE4BD6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>Table S</w:t>
      </w:r>
      <w:r w:rsidR="00EB736F">
        <w:rPr>
          <w:b/>
          <w:bCs/>
        </w:rPr>
        <w:t>2</w:t>
      </w:r>
      <w:r>
        <w:rPr>
          <w:b/>
          <w:bCs/>
        </w:rPr>
        <w:t xml:space="preserve"> – Parameters for the </w:t>
      </w:r>
      <w:r w:rsidR="003A24DD">
        <w:rPr>
          <w:b/>
          <w:bCs/>
        </w:rPr>
        <w:t>m</w:t>
      </w:r>
      <w:r w:rsidR="00EB736F">
        <w:rPr>
          <w:b/>
          <w:bCs/>
        </w:rPr>
        <w:t>ulti</w:t>
      </w:r>
      <w:r>
        <w:rPr>
          <w:b/>
          <w:bCs/>
        </w:rPr>
        <w:t xml:space="preserve">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75"/>
        <w:gridCol w:w="1491"/>
        <w:gridCol w:w="1061"/>
        <w:gridCol w:w="2928"/>
        <w:gridCol w:w="2097"/>
      </w:tblGrid>
      <w:tr w:rsidR="00DF3CA0" w:rsidRPr="00EB736F" w14:paraId="1ACF5E56" w14:textId="5EAF4368" w:rsidTr="009D4708">
        <w:tc>
          <w:tcPr>
            <w:tcW w:w="3166" w:type="dxa"/>
            <w:gridSpan w:val="2"/>
            <w:shd w:val="clear" w:color="auto" w:fill="000000" w:themeFill="text1"/>
          </w:tcPr>
          <w:p w14:paraId="0A64B04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53CC637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928" w:type="dxa"/>
            <w:shd w:val="clear" w:color="auto" w:fill="000000" w:themeFill="text1"/>
          </w:tcPr>
          <w:p w14:paraId="6310E934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097" w:type="dxa"/>
            <w:shd w:val="clear" w:color="auto" w:fill="000000" w:themeFill="text1"/>
          </w:tcPr>
          <w:p w14:paraId="04B9E532" w14:textId="42DF1835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A3091A" w:rsidRPr="00EB736F" w14:paraId="25E117D7" w14:textId="6A9A5EAB" w:rsidTr="00CC409F">
        <w:tc>
          <w:tcPr>
            <w:tcW w:w="3166" w:type="dxa"/>
            <w:gridSpan w:val="2"/>
            <w:vAlign w:val="center"/>
          </w:tcPr>
          <w:p w14:paraId="2062D90B" w14:textId="493626F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0B2D3FA2" w14:textId="5947FA1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928" w:type="dxa"/>
          </w:tcPr>
          <w:p w14:paraId="61EEEC03" w14:textId="7A30FCA3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097" w:type="dxa"/>
          </w:tcPr>
          <w:p w14:paraId="3F2EA61B" w14:textId="2D401F5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236BC56F" w14:textId="7BA7276E" w:rsidTr="00CC409F">
        <w:tc>
          <w:tcPr>
            <w:tcW w:w="3166" w:type="dxa"/>
            <w:gridSpan w:val="2"/>
            <w:vAlign w:val="center"/>
          </w:tcPr>
          <w:p w14:paraId="475C6A66" w14:textId="0BBA91B3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3F6A95F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R</w:t>
            </w:r>
            <w:r w:rsidRPr="00CC409F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928" w:type="dxa"/>
          </w:tcPr>
          <w:p w14:paraId="7708B099" w14:textId="2625BB7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097" w:type="dxa"/>
          </w:tcPr>
          <w:p w14:paraId="56A0AE0E" w14:textId="0FFEDD3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3AD3406" w14:textId="6D423C1B" w:rsidTr="00CC409F">
        <w:tc>
          <w:tcPr>
            <w:tcW w:w="3166" w:type="dxa"/>
            <w:gridSpan w:val="2"/>
            <w:vAlign w:val="center"/>
          </w:tcPr>
          <w:p w14:paraId="788203DE" w14:textId="7878671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2EDB65F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928" w:type="dxa"/>
          </w:tcPr>
          <w:p w14:paraId="31E39A8F" w14:textId="36BDFC3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097" w:type="dxa"/>
          </w:tcPr>
          <w:p w14:paraId="2108BCAA" w14:textId="25B58F9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62DFFB33" w14:textId="673A8C1D" w:rsidTr="00CC409F">
        <w:tc>
          <w:tcPr>
            <w:tcW w:w="3166" w:type="dxa"/>
            <w:gridSpan w:val="2"/>
            <w:vAlign w:val="center"/>
          </w:tcPr>
          <w:p w14:paraId="26B17604" w14:textId="0FE9AF5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010934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928" w:type="dxa"/>
          </w:tcPr>
          <w:p w14:paraId="593F0CEE" w14:textId="51910DD6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097" w:type="dxa"/>
          </w:tcPr>
          <w:p w14:paraId="4C1E23E1" w14:textId="415214FB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A3091A" w:rsidRPr="00EB736F" w14:paraId="18A35D0E" w14:textId="3B53456E" w:rsidTr="00CC409F">
        <w:tc>
          <w:tcPr>
            <w:tcW w:w="3166" w:type="dxa"/>
            <w:gridSpan w:val="2"/>
            <w:vAlign w:val="center"/>
          </w:tcPr>
          <w:p w14:paraId="45B4B8AE" w14:textId="56AFDAA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411DCD4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928" w:type="dxa"/>
          </w:tcPr>
          <w:p w14:paraId="2F59872C" w14:textId="7B56C85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097" w:type="dxa"/>
          </w:tcPr>
          <w:p w14:paraId="049B6CE0" w14:textId="04FBB076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A3091A" w:rsidRPr="00EB736F" w14:paraId="56816781" w14:textId="59AC6DAB" w:rsidTr="00CC409F">
        <w:tc>
          <w:tcPr>
            <w:tcW w:w="3166" w:type="dxa"/>
            <w:gridSpan w:val="2"/>
            <w:vAlign w:val="center"/>
          </w:tcPr>
          <w:p w14:paraId="4E35B328" w14:textId="138DD38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7D26F3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  <w:r w:rsidRPr="00CC409F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928" w:type="dxa"/>
          </w:tcPr>
          <w:p w14:paraId="5A67ADBF" w14:textId="6ECE25E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6F81DF9" w14:textId="2612D94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6ACB2D7" w14:textId="37A2C607" w:rsidTr="00CC409F">
        <w:tc>
          <w:tcPr>
            <w:tcW w:w="3166" w:type="dxa"/>
            <w:gridSpan w:val="2"/>
            <w:vAlign w:val="center"/>
          </w:tcPr>
          <w:p w14:paraId="3D6CA804" w14:textId="7840991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>
              <w:rPr>
                <w:rFonts w:cstheme="minorHAnsi"/>
              </w:rPr>
              <w:t xml:space="preserve"> </w:t>
            </w:r>
            <w:r w:rsidRPr="00CC409F">
              <w:rPr>
                <w:rFonts w:cstheme="minorHAnsi"/>
              </w:rPr>
              <w:t>– Intervention 1</w:t>
            </w:r>
          </w:p>
        </w:tc>
        <w:tc>
          <w:tcPr>
            <w:tcW w:w="1061" w:type="dxa"/>
            <w:vAlign w:val="center"/>
          </w:tcPr>
          <w:p w14:paraId="0C76675D" w14:textId="78246E0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min1</w:t>
            </w:r>
          </w:p>
        </w:tc>
        <w:tc>
          <w:tcPr>
            <w:tcW w:w="2928" w:type="dxa"/>
          </w:tcPr>
          <w:p w14:paraId="35682052" w14:textId="12778E46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 w:rsidRPr="00F9589E"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7A93DBF2" w14:textId="3C27246F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2862D43" w14:textId="1569D837" w:rsidTr="00CC409F">
        <w:tc>
          <w:tcPr>
            <w:tcW w:w="3166" w:type="dxa"/>
            <w:gridSpan w:val="2"/>
            <w:vAlign w:val="center"/>
          </w:tcPr>
          <w:p w14:paraId="5A55E621" w14:textId="24AC80DD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 w:rsidRPr="00CC409F">
              <w:rPr>
                <w:rFonts w:cstheme="minorHAnsi"/>
              </w:rPr>
              <w:t>– Intervention 2</w:t>
            </w:r>
          </w:p>
        </w:tc>
        <w:tc>
          <w:tcPr>
            <w:tcW w:w="1061" w:type="dxa"/>
            <w:vAlign w:val="center"/>
          </w:tcPr>
          <w:p w14:paraId="2C6A5BED" w14:textId="46855D2A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min2</w:t>
            </w:r>
          </w:p>
        </w:tc>
        <w:tc>
          <w:tcPr>
            <w:tcW w:w="2928" w:type="dxa"/>
          </w:tcPr>
          <w:p w14:paraId="07556812" w14:textId="60FED8DC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18986EDB" w14:textId="4DF135E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6221907" w14:textId="2AE175DE" w:rsidTr="00CC409F">
        <w:tc>
          <w:tcPr>
            <w:tcW w:w="1675" w:type="dxa"/>
            <w:vMerge w:val="restart"/>
            <w:vAlign w:val="center"/>
          </w:tcPr>
          <w:p w14:paraId="2083626C" w14:textId="282C6AD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1</w:t>
            </w:r>
          </w:p>
        </w:tc>
        <w:tc>
          <w:tcPr>
            <w:tcW w:w="1491" w:type="dxa"/>
            <w:vAlign w:val="center"/>
          </w:tcPr>
          <w:p w14:paraId="6B637F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63101FA6" w14:textId="7CDA706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  <w:vertAlign w:val="subscript"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t1</w:t>
            </w:r>
          </w:p>
          <w:p w14:paraId="7C9B126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641EA162" w14:textId="299A8150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67382DE" w14:textId="5C1D370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75B86A" w14:textId="3870417C" w:rsidTr="00CC409F">
        <w:tc>
          <w:tcPr>
            <w:tcW w:w="1675" w:type="dxa"/>
            <w:vMerge/>
            <w:vAlign w:val="center"/>
          </w:tcPr>
          <w:p w14:paraId="6526CEA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1CD29D7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56F0561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5D23AB76" w14:textId="1963C548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58D0CC9" w14:textId="44CDAA02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FAFDB5E" w14:textId="4F305396" w:rsidTr="00CC409F">
        <w:tc>
          <w:tcPr>
            <w:tcW w:w="1675" w:type="dxa"/>
            <w:vMerge w:val="restart"/>
            <w:vAlign w:val="center"/>
          </w:tcPr>
          <w:p w14:paraId="0B309F97" w14:textId="343CBAD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2</w:t>
            </w:r>
          </w:p>
        </w:tc>
        <w:tc>
          <w:tcPr>
            <w:tcW w:w="1491" w:type="dxa"/>
            <w:vAlign w:val="center"/>
          </w:tcPr>
          <w:p w14:paraId="6367189A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0527C75B" w14:textId="330F65A9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t2</w:t>
            </w:r>
          </w:p>
          <w:p w14:paraId="6217A7C0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408B6BB5" w14:textId="5EA0E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0C036FCC" w14:textId="6E3880A1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4EC543" w14:textId="7AE49177" w:rsidTr="00CC409F">
        <w:tc>
          <w:tcPr>
            <w:tcW w:w="1675" w:type="dxa"/>
            <w:vMerge/>
            <w:vAlign w:val="center"/>
          </w:tcPr>
          <w:p w14:paraId="587F6C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2B63222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1522CE13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73486B71" w14:textId="0A1E4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DAD7074" w14:textId="08ABA15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7A2E34AF" w14:textId="71BFCD1B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34F274E1" w14:textId="7401B26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1</w:t>
            </w:r>
          </w:p>
        </w:tc>
        <w:tc>
          <w:tcPr>
            <w:tcW w:w="1061" w:type="dxa"/>
            <w:vAlign w:val="center"/>
          </w:tcPr>
          <w:p w14:paraId="547AB7E6" w14:textId="722F96A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p1</w:t>
            </w:r>
          </w:p>
        </w:tc>
        <w:tc>
          <w:tcPr>
            <w:tcW w:w="2928" w:type="dxa"/>
          </w:tcPr>
          <w:p w14:paraId="02EDDC6F" w14:textId="742BF34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662C8323" w14:textId="595D3FE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  <w:tr w:rsidR="00A3091A" w:rsidRPr="00EB736F" w14:paraId="0B2F44ED" w14:textId="54AFB925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59A81DC7" w14:textId="73A7DB0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2</w:t>
            </w:r>
          </w:p>
        </w:tc>
        <w:tc>
          <w:tcPr>
            <w:tcW w:w="1061" w:type="dxa"/>
            <w:vAlign w:val="center"/>
          </w:tcPr>
          <w:p w14:paraId="218B43F8" w14:textId="2D3F80E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p2</w:t>
            </w:r>
          </w:p>
        </w:tc>
        <w:tc>
          <w:tcPr>
            <w:tcW w:w="2928" w:type="dxa"/>
          </w:tcPr>
          <w:p w14:paraId="76BB516A" w14:textId="0A57801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745E9BB4" w14:textId="48346249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07204259" w14:textId="7B9E139D" w:rsidR="009D4708" w:rsidRDefault="009D4708" w:rsidP="001D049D"/>
    <w:p w14:paraId="7A637294" w14:textId="28C6E539" w:rsidR="009D4708" w:rsidRPr="00C205EE" w:rsidRDefault="00742237" w:rsidP="001D049D">
      <w:pPr>
        <w:rPr>
          <w:b/>
          <w:bCs/>
          <w:u w:val="single"/>
        </w:rPr>
      </w:pPr>
      <w:r w:rsidRPr="00C205EE">
        <w:rPr>
          <w:b/>
          <w:bCs/>
          <w:u w:val="single"/>
        </w:rPr>
        <w:t>Software</w:t>
      </w:r>
      <w:r w:rsidR="00E51B85">
        <w:rPr>
          <w:b/>
          <w:bCs/>
          <w:u w:val="single"/>
        </w:rPr>
        <w:t xml:space="preserve"> and R Packages</w:t>
      </w:r>
      <w:r w:rsidRPr="00C205EE">
        <w:rPr>
          <w:b/>
          <w:bCs/>
          <w:u w:val="single"/>
        </w:rPr>
        <w:t xml:space="preserve"> Used</w:t>
      </w:r>
    </w:p>
    <w:p w14:paraId="1C104EB9" w14:textId="1CF732DF" w:rsidR="00742237" w:rsidRDefault="00C74C4A" w:rsidP="001D049D">
      <w:r>
        <w:rPr>
          <w:rFonts w:cstheme="minorHAnsi"/>
        </w:rPr>
        <w:t>R packages used to run model ODEs, plotting and data manipulation are as follows: “</w:t>
      </w:r>
      <w:proofErr w:type="spellStart"/>
      <w:r>
        <w:rPr>
          <w:rFonts w:cstheme="minorHAnsi"/>
        </w:rPr>
        <w:t>d</w:t>
      </w:r>
      <w:r w:rsidR="00C205EE">
        <w:rPr>
          <w:rFonts w:cstheme="minorHAnsi"/>
        </w:rPr>
        <w:t>esolve</w:t>
      </w:r>
      <w:proofErr w:type="spellEnd"/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&lt;EndNote&gt;&lt;Cite&gt;&lt;Author&gt;Soetaert&lt;/Author&gt;&lt;Year&gt;2010&lt;/Year&gt;&lt;RecNum&gt;55&lt;/RecNum&gt;&lt;DisplayText&gt;(17)&lt;/DisplayText&gt;&lt;record&gt;&lt;rec-number&gt;55&lt;/rec-number&gt;&lt;foreign-keys&gt;&lt;key app="EN" db-id="ssw09xfaoww2dbetwsrpefx7pr0z0swafa9f" timestamp="1597782070"&gt;55&lt;/key&gt;&lt;/foreign-keys&gt;&lt;ref-type name="Journal Article"&gt;17&lt;/ref-type&gt;&lt;contributors&gt;&lt;authors&gt;&lt;author&gt;Soetaert, Karline ER&lt;/author&gt;&lt;author&gt;Petzoldt, Thomas&lt;/author&gt;&lt;author&gt;Setzer, R Woodrow&lt;/author&gt;&lt;/authors&gt;&lt;/contributors&gt;&lt;titles&gt;&lt;title&gt;Solving differential equations in R: package deSolve&lt;/title&gt;&lt;secondary-title&gt;Journal of statistical software&lt;/secondary-title&gt;&lt;/titles&gt;&lt;periodical&gt;&lt;full-title&gt;Journal of statistical software&lt;/full-title&gt;&lt;/periodical&gt;&lt;volume&gt;33&lt;/volume&gt;&lt;dates&gt;&lt;year&gt;2010&lt;/year&gt;&lt;/dates&gt;&lt;isbn&gt;1548-7660&lt;/isbn&gt;&lt;urls&gt;&lt;/urls&gt;&lt;/record&gt;&lt;/Cite&gt;&lt;/EndNote&gt;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(17)</w:t>
      </w:r>
      <w:r>
        <w:rPr>
          <w:rFonts w:cstheme="minorHAnsi"/>
        </w:rPr>
        <w:fldChar w:fldCharType="end"/>
      </w:r>
      <w:r w:rsidR="00C205EE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742237" w:rsidRPr="001B7E31">
        <w:rPr>
          <w:rFonts w:cstheme="minorHAnsi"/>
        </w:rPr>
        <w:t xml:space="preserve">“ggplot2”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&lt;EndNote&gt;&lt;Cite&gt;&lt;Author&gt;Wickham&lt;/Author&gt;&lt;Year&gt;2016&lt;/Year&gt;&lt;RecNum&gt;57&lt;/RecNum&gt;&lt;DisplayText&gt;(18)&lt;/DisplayText&gt;&lt;record&gt;&lt;rec-number&gt;57&lt;/rec-number&gt;&lt;foreign-keys&gt;&lt;key app="EN" db-id="ssw09xfaoww2dbetwsrpefx7pr0z0swafa9f" timestamp="1597782176"&gt;57&lt;/key&gt;&lt;/foreign-keys&gt;&lt;ref-type name="Book"&gt;6&lt;/ref-type&gt;&lt;contributors&gt;&lt;authors&gt;&lt;author&gt;Wickham, Hadley&lt;/author&gt;&lt;/authors&gt;&lt;/contributors&gt;&lt;titles&gt;&lt;title&gt;ggplot2: elegant graphics for data analysis&lt;/title&gt;&lt;/titles&gt;&lt;dates&gt;&lt;year&gt;2016&lt;/year&gt;&lt;/dates&gt;&lt;publisher&gt;springer&lt;/publisher&gt;&lt;isbn&gt;3319242776&lt;/isbn&gt;&lt;urls&gt;&lt;/urls&gt;&lt;/record&gt;&lt;/Cite&gt;&lt;/EndNote&gt;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(18)</w:t>
      </w:r>
      <w:r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="00742237">
        <w:rPr>
          <w:rFonts w:cstheme="minorHAnsi"/>
        </w:rPr>
        <w:t>and</w:t>
      </w:r>
      <w:r w:rsidR="00742237" w:rsidRPr="001B7E31">
        <w:rPr>
          <w:rFonts w:cstheme="minorHAnsi"/>
        </w:rPr>
        <w:t xml:space="preserve"> “reshape2</w:t>
      </w:r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&lt;EndNote&gt;&lt;Cite&gt;&lt;Author&gt;Wickham&lt;/Author&gt;&lt;Year&gt;2007&lt;/Year&gt;&lt;RecNum&gt;56&lt;/RecNum&gt;&lt;DisplayText&gt;(19)&lt;/DisplayText&gt;&lt;record&gt;&lt;rec-number&gt;56&lt;/rec-number&gt;&lt;foreign-keys&gt;&lt;key app="EN" db-id="ssw09xfaoww2dbetwsrpefx7pr0z0swafa9f" timestamp="1597782101"&gt;56&lt;/key&gt;&lt;/foreign-keys&gt;&lt;ref-type name="Journal Article"&gt;17&lt;/ref-type&gt;&lt;contributors&gt;&lt;authors&gt;&lt;author&gt;Wickham, Hadley&lt;/author&gt;&lt;/authors&gt;&lt;/contributors&gt;&lt;titles&gt;&lt;title&gt;Reshaping data with the reshape package&lt;/title&gt;&lt;secondary-title&gt;Journal of statistical software&lt;/secondary-title&gt;&lt;/titles&gt;&lt;periodical&gt;&lt;full-title&gt;Journal of statistical software&lt;/full-title&gt;&lt;/periodical&gt;&lt;pages&gt;1-20&lt;/pages&gt;&lt;volume&gt;21&lt;/volume&gt;&lt;number&gt;12&lt;/number&gt;&lt;dates&gt;&lt;year&gt;2007&lt;/year&gt;&lt;/dates&gt;&lt;urls&gt;&lt;/urls&gt;&lt;/record&gt;&lt;/Cite&gt;&lt;/EndNote&gt;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(19)</w:t>
      </w:r>
      <w:r>
        <w:rPr>
          <w:rFonts w:cstheme="minorHAnsi"/>
        </w:rPr>
        <w:fldChar w:fldCharType="end"/>
      </w:r>
      <w:r w:rsidR="00742237" w:rsidRPr="001B7E31">
        <w:rPr>
          <w:rFonts w:cstheme="minorHAnsi"/>
        </w:rPr>
        <w:t>.</w:t>
      </w:r>
    </w:p>
    <w:p w14:paraId="42C3015F" w14:textId="4E188050" w:rsidR="009D4708" w:rsidRDefault="009D4708" w:rsidP="001D049D"/>
    <w:p w14:paraId="1CFF5EFF" w14:textId="0BEC1FA0" w:rsidR="009D4708" w:rsidRDefault="009D4708" w:rsidP="001D049D"/>
    <w:p w14:paraId="7C85FF6F" w14:textId="3BA53C03" w:rsidR="009D4708" w:rsidRDefault="009D4708" w:rsidP="001D049D"/>
    <w:p w14:paraId="4CFC0E24" w14:textId="7CB746C1" w:rsidR="009D4708" w:rsidRDefault="009D4708" w:rsidP="001D049D"/>
    <w:p w14:paraId="1E22457D" w14:textId="170D2CA0" w:rsidR="009D4708" w:rsidRDefault="009D4708" w:rsidP="009D4708">
      <w:pPr>
        <w:tabs>
          <w:tab w:val="left" w:pos="3273"/>
        </w:tabs>
      </w:pPr>
      <w:r>
        <w:tab/>
      </w:r>
    </w:p>
    <w:p w14:paraId="127625BE" w14:textId="77F835E9" w:rsidR="009D4708" w:rsidRPr="009D4708" w:rsidRDefault="009D4708" w:rsidP="00F20DF2">
      <w:pPr>
        <w:rPr>
          <w:b/>
          <w:bCs/>
        </w:rPr>
      </w:pPr>
      <w:r>
        <w:rPr>
          <w:b/>
          <w:bCs/>
        </w:rPr>
        <w:lastRenderedPageBreak/>
        <w:t xml:space="preserve">Table S3 – </w:t>
      </w:r>
      <w:r w:rsidR="00F20DF2">
        <w:rPr>
          <w:b/>
          <w:bCs/>
        </w:rPr>
        <w:t xml:space="preserve">Optimal </w:t>
      </w:r>
      <w:r w:rsidR="0035672E">
        <w:rPr>
          <w:b/>
          <w:bCs/>
        </w:rPr>
        <w:t>p</w:t>
      </w:r>
      <w:r w:rsidR="00F20DF2">
        <w:rPr>
          <w:b/>
          <w:bCs/>
        </w:rPr>
        <w:t xml:space="preserve">arameter </w:t>
      </w:r>
      <w:r w:rsidR="0035672E">
        <w:rPr>
          <w:b/>
          <w:bCs/>
        </w:rPr>
        <w:t>v</w:t>
      </w:r>
      <w:r w:rsidR="00F20DF2">
        <w:rPr>
          <w:b/>
          <w:bCs/>
        </w:rPr>
        <w:t>alue</w:t>
      </w:r>
      <w:r w:rsidR="0035672E">
        <w:rPr>
          <w:b/>
          <w:bCs/>
        </w:rPr>
        <w:t>s</w:t>
      </w:r>
      <w:r w:rsidR="00F20DF2">
        <w:rPr>
          <w:b/>
          <w:bCs/>
        </w:rPr>
        <w:t xml:space="preserve"> </w:t>
      </w:r>
      <w:r w:rsidR="0035672E">
        <w:rPr>
          <w:b/>
          <w:bCs/>
        </w:rPr>
        <w:t>for the</w:t>
      </w:r>
      <w:r w:rsidR="00F20DF2">
        <w:rPr>
          <w:b/>
          <w:bCs/>
        </w:rPr>
        <w:t xml:space="preserve"> main text model sensitivity analyses</w:t>
      </w: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1264"/>
        <w:gridCol w:w="987"/>
        <w:gridCol w:w="1146"/>
        <w:gridCol w:w="1027"/>
        <w:gridCol w:w="979"/>
        <w:gridCol w:w="1036"/>
        <w:gridCol w:w="927"/>
        <w:gridCol w:w="993"/>
      </w:tblGrid>
      <w:tr w:rsidR="00773AD0" w:rsidRPr="00773AD0" w14:paraId="1E9108CE" w14:textId="77777777" w:rsidTr="0035672E">
        <w:tc>
          <w:tcPr>
            <w:tcW w:w="1264" w:type="dxa"/>
            <w:vMerge w:val="restart"/>
            <w:shd w:val="clear" w:color="auto" w:fill="000000" w:themeFill="text1"/>
            <w:vAlign w:val="center"/>
          </w:tcPr>
          <w:p w14:paraId="4B689BC1" w14:textId="7672F0F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Sensitivity Analysis</w:t>
            </w:r>
          </w:p>
        </w:tc>
        <w:tc>
          <w:tcPr>
            <w:tcW w:w="987" w:type="dxa"/>
            <w:vMerge w:val="restart"/>
            <w:shd w:val="clear" w:color="auto" w:fill="000000" w:themeFill="text1"/>
            <w:vAlign w:val="center"/>
          </w:tcPr>
          <w:p w14:paraId="4465A132" w14:textId="0F82419A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Scenario</w:t>
            </w:r>
          </w:p>
        </w:tc>
        <w:tc>
          <w:tcPr>
            <w:tcW w:w="2173" w:type="dxa"/>
            <w:gridSpan w:val="2"/>
            <w:shd w:val="clear" w:color="auto" w:fill="000000" w:themeFill="text1"/>
          </w:tcPr>
          <w:p w14:paraId="75632466" w14:textId="2A4510DE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Value of the optimised outcome measure</w:t>
            </w:r>
          </w:p>
        </w:tc>
        <w:tc>
          <w:tcPr>
            <w:tcW w:w="2015" w:type="dxa"/>
            <w:gridSpan w:val="2"/>
            <w:shd w:val="clear" w:color="auto" w:fill="000000" w:themeFill="text1"/>
            <w:vAlign w:val="center"/>
          </w:tcPr>
          <w:p w14:paraId="09E5DB13" w14:textId="6F0A33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Optimal Value of Parameter 1</w:t>
            </w:r>
          </w:p>
        </w:tc>
        <w:tc>
          <w:tcPr>
            <w:tcW w:w="1920" w:type="dxa"/>
            <w:gridSpan w:val="2"/>
            <w:shd w:val="clear" w:color="auto" w:fill="000000" w:themeFill="text1"/>
            <w:vAlign w:val="center"/>
          </w:tcPr>
          <w:p w14:paraId="52122E8F" w14:textId="4DEE376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 xml:space="preserve">Optimal Value of Parameter </w:t>
            </w:r>
            <w:r>
              <w:rPr>
                <w:b/>
                <w:bCs/>
                <w:sz w:val="20"/>
                <w:szCs w:val="20"/>
              </w:rPr>
              <w:t>2</w:t>
            </w:r>
          </w:p>
        </w:tc>
      </w:tr>
      <w:tr w:rsidR="00773AD0" w:rsidRPr="00773AD0" w14:paraId="6DA65DD3" w14:textId="77777777" w:rsidTr="0035672E">
        <w:tc>
          <w:tcPr>
            <w:tcW w:w="1264" w:type="dxa"/>
            <w:vMerge/>
            <w:shd w:val="clear" w:color="auto" w:fill="000000" w:themeFill="text1"/>
            <w:vAlign w:val="center"/>
          </w:tcPr>
          <w:p w14:paraId="591F3D5F" w14:textId="6352B19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Merge/>
            <w:shd w:val="clear" w:color="auto" w:fill="000000" w:themeFill="text1"/>
            <w:vAlign w:val="center"/>
          </w:tcPr>
          <w:p w14:paraId="062F8C96" w14:textId="2160895C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46" w:type="dxa"/>
            <w:shd w:val="clear" w:color="auto" w:fill="000000" w:themeFill="text1"/>
          </w:tcPr>
          <w:p w14:paraId="13D97713" w14:textId="0C87B3A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27" w:type="dxa"/>
            <w:shd w:val="clear" w:color="auto" w:fill="000000" w:themeFill="text1"/>
          </w:tcPr>
          <w:p w14:paraId="5E510DB9" w14:textId="6508638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79" w:type="dxa"/>
            <w:shd w:val="clear" w:color="auto" w:fill="000000" w:themeFill="text1"/>
            <w:vAlign w:val="center"/>
          </w:tcPr>
          <w:p w14:paraId="0CAE8BD7" w14:textId="7778549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36" w:type="dxa"/>
            <w:shd w:val="clear" w:color="auto" w:fill="000000" w:themeFill="text1"/>
            <w:vAlign w:val="center"/>
          </w:tcPr>
          <w:p w14:paraId="69310A7E" w14:textId="1ADFACEE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27" w:type="dxa"/>
            <w:shd w:val="clear" w:color="auto" w:fill="000000" w:themeFill="text1"/>
            <w:vAlign w:val="center"/>
          </w:tcPr>
          <w:p w14:paraId="2C7A7213" w14:textId="10C3980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993" w:type="dxa"/>
            <w:shd w:val="clear" w:color="auto" w:fill="000000" w:themeFill="text1"/>
            <w:vAlign w:val="center"/>
          </w:tcPr>
          <w:p w14:paraId="196C5FDD" w14:textId="524FD75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</w:tr>
      <w:tr w:rsidR="00773AD0" w:rsidRPr="00773AD0" w14:paraId="7A52B6E4" w14:textId="77777777" w:rsidTr="0035672E">
        <w:tc>
          <w:tcPr>
            <w:tcW w:w="1264" w:type="dxa"/>
            <w:vMerge w:val="restart"/>
            <w:vAlign w:val="center"/>
          </w:tcPr>
          <w:p w14:paraId="226A5EDE" w14:textId="0FB2258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2545948" w14:textId="01AB9133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2DEDF56B" w14:textId="77777777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65C61DD3" w14:textId="06258479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3662C6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2AE8FCFD" w14:textId="70D4E7EC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197D9022" w14:textId="08A3C04D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0.503</w:t>
            </w:r>
          </w:p>
        </w:tc>
        <w:tc>
          <w:tcPr>
            <w:tcW w:w="979" w:type="dxa"/>
            <w:vAlign w:val="center"/>
          </w:tcPr>
          <w:p w14:paraId="75B1C2FA" w14:textId="6688645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72</w:t>
            </w:r>
          </w:p>
        </w:tc>
        <w:tc>
          <w:tcPr>
            <w:tcW w:w="1036" w:type="dxa"/>
            <w:vAlign w:val="center"/>
          </w:tcPr>
          <w:p w14:paraId="61C3917D" w14:textId="64F35C1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1920" w:type="dxa"/>
            <w:gridSpan w:val="2"/>
            <w:vMerge w:val="restart"/>
            <w:shd w:val="clear" w:color="auto" w:fill="262626" w:themeFill="text1" w:themeFillTint="D9"/>
            <w:vAlign w:val="center"/>
          </w:tcPr>
          <w:p w14:paraId="26B14938" w14:textId="7491520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6BDFDD3D" w14:textId="77777777" w:rsidTr="0035672E">
        <w:tc>
          <w:tcPr>
            <w:tcW w:w="1264" w:type="dxa"/>
            <w:vMerge/>
            <w:vAlign w:val="center"/>
          </w:tcPr>
          <w:p w14:paraId="523F48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927220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A16867C" w14:textId="24E94E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CB99988" w14:textId="17322E37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0.504</w:t>
            </w:r>
          </w:p>
        </w:tc>
        <w:tc>
          <w:tcPr>
            <w:tcW w:w="979" w:type="dxa"/>
            <w:vAlign w:val="center"/>
          </w:tcPr>
          <w:p w14:paraId="729F69F8" w14:textId="010F22E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67</w:t>
            </w:r>
          </w:p>
        </w:tc>
        <w:tc>
          <w:tcPr>
            <w:tcW w:w="1036" w:type="dxa"/>
            <w:vAlign w:val="center"/>
          </w:tcPr>
          <w:p w14:paraId="4D506C56" w14:textId="0F30214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85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158EF45" w14:textId="0605D6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6D648F1" w14:textId="77777777" w:rsidTr="0035672E">
        <w:tc>
          <w:tcPr>
            <w:tcW w:w="1264" w:type="dxa"/>
            <w:vMerge/>
            <w:vAlign w:val="center"/>
          </w:tcPr>
          <w:p w14:paraId="06376FB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706A6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5842CE59" w14:textId="042E499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EF7E544" w14:textId="41CBCA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0.517</w:t>
            </w:r>
          </w:p>
        </w:tc>
        <w:tc>
          <w:tcPr>
            <w:tcW w:w="979" w:type="dxa"/>
            <w:vAlign w:val="center"/>
          </w:tcPr>
          <w:p w14:paraId="2F77DB57" w14:textId="3743CC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</w:t>
            </w:r>
          </w:p>
        </w:tc>
        <w:tc>
          <w:tcPr>
            <w:tcW w:w="1036" w:type="dxa"/>
            <w:vAlign w:val="center"/>
          </w:tcPr>
          <w:p w14:paraId="0524907D" w14:textId="7B3008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6C7B777" w14:textId="2901D5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ADE383" w14:textId="77777777" w:rsidTr="0035672E">
        <w:tc>
          <w:tcPr>
            <w:tcW w:w="1264" w:type="dxa"/>
            <w:vMerge/>
            <w:vAlign w:val="center"/>
          </w:tcPr>
          <w:p w14:paraId="35B910E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CE1317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A6E130F" w14:textId="277B8BBB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2C8242C0" w14:textId="0A74888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0.508</w:t>
            </w:r>
          </w:p>
        </w:tc>
        <w:tc>
          <w:tcPr>
            <w:tcW w:w="979" w:type="dxa"/>
            <w:vAlign w:val="center"/>
          </w:tcPr>
          <w:p w14:paraId="6545D53C" w14:textId="472333A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1634816C" w14:textId="58447C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53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7755CD32" w14:textId="466EE8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79928D73" w14:textId="77777777" w:rsidTr="0035672E">
        <w:tc>
          <w:tcPr>
            <w:tcW w:w="1264" w:type="dxa"/>
            <w:vMerge/>
            <w:vAlign w:val="center"/>
          </w:tcPr>
          <w:p w14:paraId="76FDE53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4DC4EA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C5F63D7" w14:textId="273AB49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0.059</w:t>
            </w:r>
          </w:p>
        </w:tc>
        <w:tc>
          <w:tcPr>
            <w:tcW w:w="1027" w:type="dxa"/>
          </w:tcPr>
          <w:p w14:paraId="7DA61805" w14:textId="7DF3E4B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0.516</w:t>
            </w:r>
          </w:p>
        </w:tc>
        <w:tc>
          <w:tcPr>
            <w:tcW w:w="979" w:type="dxa"/>
            <w:vAlign w:val="center"/>
          </w:tcPr>
          <w:p w14:paraId="27B35D73" w14:textId="1C477D7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32/53/74</w:t>
            </w:r>
          </w:p>
        </w:tc>
        <w:tc>
          <w:tcPr>
            <w:tcW w:w="1036" w:type="dxa"/>
            <w:vAlign w:val="center"/>
          </w:tcPr>
          <w:p w14:paraId="42C183CE" w14:textId="34CACDD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14EA3F7E" w14:textId="27E0E96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1EC922" w14:textId="77777777" w:rsidTr="0035672E">
        <w:tc>
          <w:tcPr>
            <w:tcW w:w="1264" w:type="dxa"/>
            <w:vMerge w:val="restart"/>
            <w:vAlign w:val="center"/>
          </w:tcPr>
          <w:p w14:paraId="60CAD0DE" w14:textId="55F001F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872E8C" w14:textId="0F55F6A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1FD2034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2F38EE" w14:textId="56D5AD3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0D0974E" w14:textId="35DB651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0ED4F26A" w14:textId="1500E09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0.051</w:t>
            </w:r>
          </w:p>
        </w:tc>
        <w:tc>
          <w:tcPr>
            <w:tcW w:w="1027" w:type="dxa"/>
          </w:tcPr>
          <w:p w14:paraId="2A3CB7AA" w14:textId="4F0C85C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0.067</w:t>
            </w:r>
          </w:p>
        </w:tc>
        <w:tc>
          <w:tcPr>
            <w:tcW w:w="979" w:type="dxa"/>
            <w:vAlign w:val="center"/>
          </w:tcPr>
          <w:p w14:paraId="6A30AD55" w14:textId="67F4826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0.72</w:t>
            </w:r>
          </w:p>
        </w:tc>
        <w:tc>
          <w:tcPr>
            <w:tcW w:w="1036" w:type="dxa"/>
            <w:vAlign w:val="center"/>
          </w:tcPr>
          <w:p w14:paraId="0D4991B0" w14:textId="05D5A3A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A66B446" w14:textId="7A65C8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28D33E8F" w14:textId="77777777" w:rsidTr="0035672E">
        <w:tc>
          <w:tcPr>
            <w:tcW w:w="1264" w:type="dxa"/>
            <w:vMerge/>
            <w:vAlign w:val="center"/>
          </w:tcPr>
          <w:p w14:paraId="0516DFD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619C176" w14:textId="1551818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1EA8400A" w14:textId="7082379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2AD2DBAA" w14:textId="0352BC4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0.648</w:t>
            </w:r>
          </w:p>
        </w:tc>
        <w:tc>
          <w:tcPr>
            <w:tcW w:w="979" w:type="dxa"/>
            <w:vAlign w:val="center"/>
          </w:tcPr>
          <w:p w14:paraId="573AF643" w14:textId="765EB85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0.56</w:t>
            </w:r>
          </w:p>
        </w:tc>
        <w:tc>
          <w:tcPr>
            <w:tcW w:w="1036" w:type="dxa"/>
            <w:vAlign w:val="center"/>
          </w:tcPr>
          <w:p w14:paraId="651F984B" w14:textId="481D64C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8225994" w14:textId="2DB7078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8BB0572" w14:textId="77777777" w:rsidTr="0035672E">
        <w:tc>
          <w:tcPr>
            <w:tcW w:w="1264" w:type="dxa"/>
            <w:vMerge/>
            <w:vAlign w:val="center"/>
          </w:tcPr>
          <w:p w14:paraId="4B13CBD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FDE8152" w14:textId="41894423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13933171" w14:textId="58073E4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0.087</w:t>
            </w:r>
          </w:p>
        </w:tc>
        <w:tc>
          <w:tcPr>
            <w:tcW w:w="1027" w:type="dxa"/>
          </w:tcPr>
          <w:p w14:paraId="5803A03C" w14:textId="75A1196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0.545</w:t>
            </w:r>
          </w:p>
        </w:tc>
        <w:tc>
          <w:tcPr>
            <w:tcW w:w="979" w:type="dxa"/>
            <w:vAlign w:val="center"/>
          </w:tcPr>
          <w:p w14:paraId="51467A8B" w14:textId="7641DE8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0613EB47" w14:textId="240DF24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535B705" w14:textId="61A800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F4CCDB4" w14:textId="77777777" w:rsidTr="0035672E">
        <w:tc>
          <w:tcPr>
            <w:tcW w:w="1264" w:type="dxa"/>
            <w:vMerge/>
            <w:vAlign w:val="center"/>
          </w:tcPr>
          <w:p w14:paraId="79CCBC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2EC49DE" w14:textId="6E98068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5E60CE" w14:textId="4180F9D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5C8045A3" w14:textId="275E77B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0.671</w:t>
            </w:r>
          </w:p>
        </w:tc>
        <w:tc>
          <w:tcPr>
            <w:tcW w:w="979" w:type="dxa"/>
            <w:vAlign w:val="center"/>
          </w:tcPr>
          <w:p w14:paraId="48C196DF" w14:textId="1E2715E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1DDABBB1" w14:textId="751F8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0.41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B5F3A4F" w14:textId="051A068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D3D4802" w14:textId="77777777" w:rsidTr="0035672E">
        <w:tc>
          <w:tcPr>
            <w:tcW w:w="1264" w:type="dxa"/>
            <w:vMerge/>
            <w:vAlign w:val="center"/>
          </w:tcPr>
          <w:p w14:paraId="007C468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5D18682" w14:textId="061DEDC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3620C1B3" w14:textId="2FF2489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0.052</w:t>
            </w:r>
          </w:p>
        </w:tc>
        <w:tc>
          <w:tcPr>
            <w:tcW w:w="1027" w:type="dxa"/>
          </w:tcPr>
          <w:p w14:paraId="522EFBB3" w14:textId="3184B9DD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0.573</w:t>
            </w:r>
          </w:p>
        </w:tc>
        <w:tc>
          <w:tcPr>
            <w:tcW w:w="979" w:type="dxa"/>
            <w:vAlign w:val="center"/>
          </w:tcPr>
          <w:p w14:paraId="6F439665" w14:textId="3FFC6EA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0.27</w:t>
            </w:r>
          </w:p>
        </w:tc>
        <w:tc>
          <w:tcPr>
            <w:tcW w:w="1036" w:type="dxa"/>
            <w:vAlign w:val="center"/>
          </w:tcPr>
          <w:p w14:paraId="12220CCF" w14:textId="6551CDB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F522409" w14:textId="5278106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50BFDF2" w14:textId="77777777" w:rsidTr="0035672E">
        <w:tc>
          <w:tcPr>
            <w:tcW w:w="1264" w:type="dxa"/>
            <w:vMerge w:val="restart"/>
            <w:vAlign w:val="center"/>
          </w:tcPr>
          <w:p w14:paraId="76C3A07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7DD71D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A122E8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1ABBD6" w14:textId="46F1456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6AAE29B" w14:textId="406D5BE0" w:rsidR="00773AD0" w:rsidRPr="00773AD0" w:rsidRDefault="003C26C8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0790CFA1" w14:textId="6978CC3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0.131</w:t>
            </w:r>
          </w:p>
        </w:tc>
        <w:tc>
          <w:tcPr>
            <w:tcW w:w="1027" w:type="dxa"/>
          </w:tcPr>
          <w:p w14:paraId="5A76811C" w14:textId="401075F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0.774</w:t>
            </w:r>
          </w:p>
        </w:tc>
        <w:tc>
          <w:tcPr>
            <w:tcW w:w="979" w:type="dxa"/>
            <w:vAlign w:val="center"/>
          </w:tcPr>
          <w:p w14:paraId="143518B8" w14:textId="6F7AF0D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328</w:t>
            </w:r>
          </w:p>
        </w:tc>
        <w:tc>
          <w:tcPr>
            <w:tcW w:w="1036" w:type="dxa"/>
            <w:vAlign w:val="center"/>
          </w:tcPr>
          <w:p w14:paraId="14C4430E" w14:textId="3435504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N/A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84D358B" w14:textId="631AFA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CEFA5C3" w14:textId="77777777" w:rsidTr="0035672E">
        <w:tc>
          <w:tcPr>
            <w:tcW w:w="1264" w:type="dxa"/>
            <w:vMerge/>
            <w:vAlign w:val="center"/>
          </w:tcPr>
          <w:p w14:paraId="481A0EB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1672FD2" w14:textId="4D753685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8926D1A" w14:textId="395077A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3AD06F74" w14:textId="2FAD79DE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0.601</w:t>
            </w:r>
          </w:p>
        </w:tc>
        <w:tc>
          <w:tcPr>
            <w:tcW w:w="979" w:type="dxa"/>
            <w:vAlign w:val="center"/>
          </w:tcPr>
          <w:p w14:paraId="4F27F602" w14:textId="0F43E5B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036" w:type="dxa"/>
            <w:vAlign w:val="center"/>
          </w:tcPr>
          <w:p w14:paraId="0EA25ADE" w14:textId="31258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584A662" w14:textId="1D11258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5423BE0" w14:textId="77777777" w:rsidTr="0035672E">
        <w:tc>
          <w:tcPr>
            <w:tcW w:w="1264" w:type="dxa"/>
            <w:vMerge/>
            <w:vAlign w:val="center"/>
          </w:tcPr>
          <w:p w14:paraId="20B7117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AAC0260" w14:textId="314194C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539D738" w14:textId="2E69C2D2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50E657BC" w14:textId="25F2922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0.565</w:t>
            </w:r>
          </w:p>
        </w:tc>
        <w:tc>
          <w:tcPr>
            <w:tcW w:w="979" w:type="dxa"/>
            <w:vAlign w:val="center"/>
          </w:tcPr>
          <w:p w14:paraId="3C0449E9" w14:textId="6950840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60</w:t>
            </w:r>
          </w:p>
        </w:tc>
        <w:tc>
          <w:tcPr>
            <w:tcW w:w="1036" w:type="dxa"/>
            <w:vAlign w:val="center"/>
          </w:tcPr>
          <w:p w14:paraId="03E3E350" w14:textId="1A8FC6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8941DA6" w14:textId="35D8BCB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0135D7E1" w14:textId="77777777" w:rsidTr="0035672E">
        <w:tc>
          <w:tcPr>
            <w:tcW w:w="1264" w:type="dxa"/>
            <w:vMerge/>
            <w:vAlign w:val="center"/>
          </w:tcPr>
          <w:p w14:paraId="18FFE0A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8820FA7" w14:textId="63223AE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0D5E31B1" w14:textId="1047462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0FCF60E7" w14:textId="2F38B13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0.506</w:t>
            </w:r>
          </w:p>
        </w:tc>
        <w:tc>
          <w:tcPr>
            <w:tcW w:w="979" w:type="dxa"/>
            <w:vAlign w:val="center"/>
          </w:tcPr>
          <w:p w14:paraId="1DDB99D1" w14:textId="2FC0BAE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100</w:t>
            </w:r>
          </w:p>
        </w:tc>
        <w:tc>
          <w:tcPr>
            <w:tcW w:w="1036" w:type="dxa"/>
            <w:vAlign w:val="center"/>
          </w:tcPr>
          <w:p w14:paraId="409F681D" w14:textId="687A4AB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174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E69F056" w14:textId="56CBFC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25C898B" w14:textId="77777777" w:rsidTr="0035672E">
        <w:tc>
          <w:tcPr>
            <w:tcW w:w="1264" w:type="dxa"/>
            <w:vMerge/>
            <w:vAlign w:val="center"/>
          </w:tcPr>
          <w:p w14:paraId="09A794E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C65A721" w14:textId="764DD9E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6014F6F" w14:textId="75B1CE8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0.058</w:t>
            </w:r>
          </w:p>
        </w:tc>
        <w:tc>
          <w:tcPr>
            <w:tcW w:w="1027" w:type="dxa"/>
          </w:tcPr>
          <w:p w14:paraId="25387F0A" w14:textId="1AD05BE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0.500</w:t>
            </w:r>
          </w:p>
        </w:tc>
        <w:tc>
          <w:tcPr>
            <w:tcW w:w="979" w:type="dxa"/>
            <w:vAlign w:val="center"/>
          </w:tcPr>
          <w:p w14:paraId="73853FD0" w14:textId="21C532B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104/175</w:t>
            </w:r>
          </w:p>
        </w:tc>
        <w:tc>
          <w:tcPr>
            <w:tcW w:w="1036" w:type="dxa"/>
            <w:vAlign w:val="center"/>
          </w:tcPr>
          <w:p w14:paraId="22C976AE" w14:textId="530AAE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270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5DAB4F3" w14:textId="6A8FE8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CA60994" w14:textId="77777777" w:rsidTr="0035672E">
        <w:tc>
          <w:tcPr>
            <w:tcW w:w="1264" w:type="dxa"/>
            <w:vMerge w:val="restart"/>
            <w:vAlign w:val="center"/>
          </w:tcPr>
          <w:p w14:paraId="54726E9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E109E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0D286A2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6497C54" w14:textId="3A8F736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2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61B1E1A" w14:textId="6F5EE116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 w:rsidR="0024271A"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56515B7F" w14:textId="5EC68687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0.065</w:t>
            </w:r>
          </w:p>
        </w:tc>
        <w:tc>
          <w:tcPr>
            <w:tcW w:w="1027" w:type="dxa"/>
          </w:tcPr>
          <w:p w14:paraId="3B3ABE39" w14:textId="731B1C6D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0.426</w:t>
            </w:r>
          </w:p>
        </w:tc>
        <w:tc>
          <w:tcPr>
            <w:tcW w:w="979" w:type="dxa"/>
            <w:vAlign w:val="center"/>
          </w:tcPr>
          <w:p w14:paraId="54823625" w14:textId="59AC965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1036" w:type="dxa"/>
            <w:vAlign w:val="center"/>
          </w:tcPr>
          <w:p w14:paraId="395EBA44" w14:textId="4D5A339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DFF4386" w14:textId="4FB92DC2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021C8EFC" w14:textId="6C4D51C6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</w:tr>
      <w:tr w:rsidR="00773AD0" w:rsidRPr="00773AD0" w14:paraId="322B56E6" w14:textId="77777777" w:rsidTr="0035672E">
        <w:tc>
          <w:tcPr>
            <w:tcW w:w="1264" w:type="dxa"/>
            <w:vMerge/>
            <w:vAlign w:val="center"/>
          </w:tcPr>
          <w:p w14:paraId="28CA36C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F463BB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C537775" w14:textId="7377E09E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0.031</w:t>
            </w:r>
          </w:p>
        </w:tc>
        <w:tc>
          <w:tcPr>
            <w:tcW w:w="1027" w:type="dxa"/>
          </w:tcPr>
          <w:p w14:paraId="40078FD3" w14:textId="64464F9C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0.415</w:t>
            </w:r>
          </w:p>
        </w:tc>
        <w:tc>
          <w:tcPr>
            <w:tcW w:w="979" w:type="dxa"/>
            <w:vAlign w:val="center"/>
          </w:tcPr>
          <w:p w14:paraId="11937F19" w14:textId="57A069C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66</w:t>
            </w:r>
          </w:p>
        </w:tc>
        <w:tc>
          <w:tcPr>
            <w:tcW w:w="1036" w:type="dxa"/>
            <w:vAlign w:val="center"/>
          </w:tcPr>
          <w:p w14:paraId="146CA422" w14:textId="25137E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26DBC45" w14:textId="54EE768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26E173FC" w14:textId="43E7B7E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54782A1C" w14:textId="77777777" w:rsidTr="0035672E">
        <w:tc>
          <w:tcPr>
            <w:tcW w:w="1264" w:type="dxa"/>
            <w:vMerge/>
            <w:vAlign w:val="center"/>
          </w:tcPr>
          <w:p w14:paraId="43B192E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764250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6DD0C22D" w14:textId="12F139E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1FF58E4F" w14:textId="0B46D976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0.471</w:t>
            </w:r>
          </w:p>
        </w:tc>
        <w:tc>
          <w:tcPr>
            <w:tcW w:w="979" w:type="dxa"/>
            <w:vAlign w:val="center"/>
          </w:tcPr>
          <w:p w14:paraId="62028577" w14:textId="7D256D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1036" w:type="dxa"/>
            <w:vAlign w:val="center"/>
          </w:tcPr>
          <w:p w14:paraId="67EDAA1A" w14:textId="3D1D01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27" w:type="dxa"/>
            <w:vAlign w:val="center"/>
          </w:tcPr>
          <w:p w14:paraId="2678002A" w14:textId="538C01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184</w:t>
            </w:r>
          </w:p>
        </w:tc>
        <w:tc>
          <w:tcPr>
            <w:tcW w:w="993" w:type="dxa"/>
            <w:vAlign w:val="center"/>
          </w:tcPr>
          <w:p w14:paraId="23A38D80" w14:textId="780C53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221</w:t>
            </w:r>
          </w:p>
        </w:tc>
      </w:tr>
      <w:tr w:rsidR="00773AD0" w:rsidRPr="00773AD0" w14:paraId="5BBA69DC" w14:textId="77777777" w:rsidTr="0035672E">
        <w:tc>
          <w:tcPr>
            <w:tcW w:w="1264" w:type="dxa"/>
            <w:vMerge/>
            <w:vAlign w:val="center"/>
          </w:tcPr>
          <w:p w14:paraId="20F4605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FDE5B7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1A2597" w14:textId="417B067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6E4C8B4A" w14:textId="44067A30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0.432</w:t>
            </w:r>
          </w:p>
        </w:tc>
        <w:tc>
          <w:tcPr>
            <w:tcW w:w="979" w:type="dxa"/>
            <w:vAlign w:val="center"/>
          </w:tcPr>
          <w:p w14:paraId="5F1DF183" w14:textId="2A61357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1036" w:type="dxa"/>
            <w:vAlign w:val="center"/>
          </w:tcPr>
          <w:p w14:paraId="7066DB55" w14:textId="00D243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31</w:t>
            </w:r>
          </w:p>
        </w:tc>
        <w:tc>
          <w:tcPr>
            <w:tcW w:w="927" w:type="dxa"/>
            <w:vAlign w:val="center"/>
          </w:tcPr>
          <w:p w14:paraId="7D483303" w14:textId="73B86A5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248</w:t>
            </w:r>
          </w:p>
        </w:tc>
        <w:tc>
          <w:tcPr>
            <w:tcW w:w="993" w:type="dxa"/>
            <w:vAlign w:val="center"/>
          </w:tcPr>
          <w:p w14:paraId="34F9518D" w14:textId="46BE9DA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6FD63583" w14:textId="77777777" w:rsidTr="0035672E">
        <w:tc>
          <w:tcPr>
            <w:tcW w:w="1264" w:type="dxa"/>
            <w:vMerge/>
            <w:vAlign w:val="center"/>
          </w:tcPr>
          <w:p w14:paraId="197BFC6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167548C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15D369D" w14:textId="2F1FB49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0.057</w:t>
            </w:r>
          </w:p>
        </w:tc>
        <w:tc>
          <w:tcPr>
            <w:tcW w:w="1027" w:type="dxa"/>
          </w:tcPr>
          <w:p w14:paraId="54F5FE24" w14:textId="04CA493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0.474</w:t>
            </w:r>
          </w:p>
        </w:tc>
        <w:tc>
          <w:tcPr>
            <w:tcW w:w="979" w:type="dxa"/>
            <w:vAlign w:val="center"/>
          </w:tcPr>
          <w:p w14:paraId="26E78E5D" w14:textId="0988822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42</w:t>
            </w:r>
          </w:p>
        </w:tc>
        <w:tc>
          <w:tcPr>
            <w:tcW w:w="1036" w:type="dxa"/>
            <w:vAlign w:val="center"/>
          </w:tcPr>
          <w:p w14:paraId="2C75E49E" w14:textId="77EC880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927" w:type="dxa"/>
            <w:vAlign w:val="center"/>
          </w:tcPr>
          <w:p w14:paraId="0D7A3BD7" w14:textId="6897FCA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244</w:t>
            </w:r>
          </w:p>
        </w:tc>
        <w:tc>
          <w:tcPr>
            <w:tcW w:w="993" w:type="dxa"/>
            <w:vAlign w:val="center"/>
          </w:tcPr>
          <w:p w14:paraId="41D05192" w14:textId="273511F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7374D1DD" w14:textId="77777777" w:rsidTr="0035672E">
        <w:tc>
          <w:tcPr>
            <w:tcW w:w="1264" w:type="dxa"/>
            <w:vMerge w:val="restart"/>
            <w:vAlign w:val="center"/>
          </w:tcPr>
          <w:p w14:paraId="07CFDCE0" w14:textId="47E9E5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63AD7B9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DFEC54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4C5941A2" w14:textId="2939CDE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3A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32F818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A5F4CCC" w14:textId="4D4AB275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0.038</w:t>
            </w:r>
          </w:p>
        </w:tc>
        <w:tc>
          <w:tcPr>
            <w:tcW w:w="1027" w:type="dxa"/>
          </w:tcPr>
          <w:p w14:paraId="78366DFB" w14:textId="2687A2E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0.505</w:t>
            </w:r>
          </w:p>
        </w:tc>
        <w:tc>
          <w:tcPr>
            <w:tcW w:w="979" w:type="dxa"/>
            <w:vAlign w:val="center"/>
          </w:tcPr>
          <w:p w14:paraId="6D28FBF8" w14:textId="7C237B1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68</w:t>
            </w:r>
          </w:p>
        </w:tc>
        <w:tc>
          <w:tcPr>
            <w:tcW w:w="1036" w:type="dxa"/>
            <w:vAlign w:val="center"/>
          </w:tcPr>
          <w:p w14:paraId="6089AD47" w14:textId="4AB7F2E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927" w:type="dxa"/>
            <w:vAlign w:val="center"/>
          </w:tcPr>
          <w:p w14:paraId="544092F3" w14:textId="588996C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993" w:type="dxa"/>
            <w:vAlign w:val="center"/>
          </w:tcPr>
          <w:p w14:paraId="1CC95955" w14:textId="0DEE0F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</w:t>
            </w:r>
          </w:p>
        </w:tc>
      </w:tr>
      <w:tr w:rsidR="00773AD0" w:rsidRPr="00773AD0" w14:paraId="30056F4C" w14:textId="77777777" w:rsidTr="0035672E">
        <w:tc>
          <w:tcPr>
            <w:tcW w:w="1264" w:type="dxa"/>
            <w:vMerge/>
            <w:vAlign w:val="center"/>
          </w:tcPr>
          <w:p w14:paraId="63A4102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670601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00602019" w14:textId="44F2AFE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0.046</w:t>
            </w:r>
          </w:p>
        </w:tc>
        <w:tc>
          <w:tcPr>
            <w:tcW w:w="1027" w:type="dxa"/>
          </w:tcPr>
          <w:p w14:paraId="645D4192" w14:textId="23089E53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0.512</w:t>
            </w:r>
          </w:p>
        </w:tc>
        <w:tc>
          <w:tcPr>
            <w:tcW w:w="979" w:type="dxa"/>
            <w:vAlign w:val="center"/>
          </w:tcPr>
          <w:p w14:paraId="44A5098B" w14:textId="5B2638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39</w:t>
            </w:r>
          </w:p>
        </w:tc>
        <w:tc>
          <w:tcPr>
            <w:tcW w:w="1036" w:type="dxa"/>
            <w:vAlign w:val="center"/>
          </w:tcPr>
          <w:p w14:paraId="0023F382" w14:textId="5FD441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6623E6E7" w14:textId="0B7F83C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7E4173D3" w14:textId="6CCEEEA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5737AEDA" w14:textId="77777777" w:rsidTr="0035672E">
        <w:tc>
          <w:tcPr>
            <w:tcW w:w="1264" w:type="dxa"/>
            <w:vMerge/>
            <w:vAlign w:val="center"/>
          </w:tcPr>
          <w:p w14:paraId="5B8B9265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019F5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05D2D619" w14:textId="3ED178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47D313EA" w14:textId="2E160AA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62AB47D" w14:textId="68A973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714A0B1E" w14:textId="71BA3E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50</w:t>
            </w:r>
          </w:p>
        </w:tc>
        <w:tc>
          <w:tcPr>
            <w:tcW w:w="927" w:type="dxa"/>
            <w:vAlign w:val="center"/>
          </w:tcPr>
          <w:p w14:paraId="55190CBF" w14:textId="7994013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0996154" w14:textId="110D1F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F05C918" w14:textId="77777777" w:rsidTr="0035672E">
        <w:tc>
          <w:tcPr>
            <w:tcW w:w="1264" w:type="dxa"/>
            <w:vMerge/>
            <w:vAlign w:val="center"/>
          </w:tcPr>
          <w:p w14:paraId="0E3BCB2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1A9FA6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46611334" w14:textId="5E0D27E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7D603707" w14:textId="48B9320F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0.511</w:t>
            </w:r>
          </w:p>
        </w:tc>
        <w:tc>
          <w:tcPr>
            <w:tcW w:w="979" w:type="dxa"/>
            <w:vAlign w:val="center"/>
          </w:tcPr>
          <w:p w14:paraId="7CCAF6E9" w14:textId="07AFC6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54</w:t>
            </w:r>
          </w:p>
        </w:tc>
        <w:tc>
          <w:tcPr>
            <w:tcW w:w="1036" w:type="dxa"/>
            <w:vAlign w:val="center"/>
          </w:tcPr>
          <w:p w14:paraId="20F9465F" w14:textId="76DF20B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65</w:t>
            </w:r>
          </w:p>
        </w:tc>
        <w:tc>
          <w:tcPr>
            <w:tcW w:w="927" w:type="dxa"/>
            <w:vAlign w:val="center"/>
          </w:tcPr>
          <w:p w14:paraId="25E6E4FD" w14:textId="4D18EAA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160D8075" w14:textId="68F78F6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AFB18AE" w14:textId="77777777" w:rsidTr="0035672E">
        <w:tc>
          <w:tcPr>
            <w:tcW w:w="1264" w:type="dxa"/>
            <w:vMerge/>
            <w:vAlign w:val="center"/>
          </w:tcPr>
          <w:p w14:paraId="3C00673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131D2F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1BC80BF0" w14:textId="26BA188D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08658E60" w14:textId="7DBD10C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0.521</w:t>
            </w:r>
          </w:p>
        </w:tc>
        <w:tc>
          <w:tcPr>
            <w:tcW w:w="979" w:type="dxa"/>
            <w:vAlign w:val="center"/>
          </w:tcPr>
          <w:p w14:paraId="6AFFAA5B" w14:textId="6F2C0FC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34</w:t>
            </w:r>
          </w:p>
        </w:tc>
        <w:tc>
          <w:tcPr>
            <w:tcW w:w="1036" w:type="dxa"/>
            <w:vAlign w:val="center"/>
          </w:tcPr>
          <w:p w14:paraId="4F77FD44" w14:textId="62F01A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70</w:t>
            </w:r>
          </w:p>
        </w:tc>
        <w:tc>
          <w:tcPr>
            <w:tcW w:w="927" w:type="dxa"/>
            <w:vAlign w:val="center"/>
          </w:tcPr>
          <w:p w14:paraId="0CBCD100" w14:textId="0854E50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93BECE0" w14:textId="3036E3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0889BCBB" w14:textId="77777777" w:rsidTr="0035672E">
        <w:tc>
          <w:tcPr>
            <w:tcW w:w="1264" w:type="dxa"/>
            <w:vMerge w:val="restart"/>
            <w:vAlign w:val="center"/>
          </w:tcPr>
          <w:p w14:paraId="2DEE93BE" w14:textId="48C76D3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0A2D556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60535B6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34A6B345" w14:textId="28EEC0C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8A33E0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C4AD8E4" w14:textId="6B205CC5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0.049</w:t>
            </w:r>
          </w:p>
        </w:tc>
        <w:tc>
          <w:tcPr>
            <w:tcW w:w="1027" w:type="dxa"/>
          </w:tcPr>
          <w:p w14:paraId="7BF8D3AD" w14:textId="1AB6DA2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0.514</w:t>
            </w:r>
          </w:p>
        </w:tc>
        <w:tc>
          <w:tcPr>
            <w:tcW w:w="979" w:type="dxa"/>
            <w:vAlign w:val="center"/>
          </w:tcPr>
          <w:p w14:paraId="7699BBAF" w14:textId="3B13A6F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0.26</w:t>
            </w:r>
          </w:p>
        </w:tc>
        <w:tc>
          <w:tcPr>
            <w:tcW w:w="1036" w:type="dxa"/>
            <w:vAlign w:val="center"/>
          </w:tcPr>
          <w:p w14:paraId="098EF327" w14:textId="596797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0.52</w:t>
            </w:r>
          </w:p>
        </w:tc>
        <w:tc>
          <w:tcPr>
            <w:tcW w:w="927" w:type="dxa"/>
            <w:vAlign w:val="center"/>
          </w:tcPr>
          <w:p w14:paraId="41F374FB" w14:textId="3D1EA30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993" w:type="dxa"/>
            <w:vAlign w:val="center"/>
          </w:tcPr>
          <w:p w14:paraId="4C12CE86" w14:textId="5EAE2D1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059E44AD" w14:textId="77777777" w:rsidTr="0035672E">
        <w:tc>
          <w:tcPr>
            <w:tcW w:w="1264" w:type="dxa"/>
            <w:vMerge/>
            <w:vAlign w:val="center"/>
          </w:tcPr>
          <w:p w14:paraId="271A0171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104651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89260E6" w14:textId="62DF5546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0.095</w:t>
            </w:r>
          </w:p>
        </w:tc>
        <w:tc>
          <w:tcPr>
            <w:tcW w:w="1027" w:type="dxa"/>
          </w:tcPr>
          <w:p w14:paraId="34ED5AD6" w14:textId="5398C932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165EAB5E" w14:textId="13DD896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0.64</w:t>
            </w:r>
          </w:p>
        </w:tc>
        <w:tc>
          <w:tcPr>
            <w:tcW w:w="1036" w:type="dxa"/>
            <w:vAlign w:val="center"/>
          </w:tcPr>
          <w:p w14:paraId="20A7C3E8" w14:textId="4263A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0651A268" w14:textId="4834A96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5F1361DD" w14:textId="18E0AA8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4497F9BF" w14:textId="77777777" w:rsidTr="0035672E">
        <w:tc>
          <w:tcPr>
            <w:tcW w:w="1264" w:type="dxa"/>
            <w:vMerge/>
            <w:vAlign w:val="center"/>
          </w:tcPr>
          <w:p w14:paraId="23BD5380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A37C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DBDDA40" w14:textId="118A9B77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11D434F4" w14:textId="39C66DD1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0.495</w:t>
            </w:r>
          </w:p>
        </w:tc>
        <w:tc>
          <w:tcPr>
            <w:tcW w:w="979" w:type="dxa"/>
            <w:vAlign w:val="center"/>
          </w:tcPr>
          <w:p w14:paraId="0DA39680" w14:textId="10C287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32E246FE" w14:textId="1482F11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0.23</w:t>
            </w:r>
          </w:p>
        </w:tc>
        <w:tc>
          <w:tcPr>
            <w:tcW w:w="927" w:type="dxa"/>
            <w:vAlign w:val="center"/>
          </w:tcPr>
          <w:p w14:paraId="6BF475FB" w14:textId="747EB31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2DCA4A7A" w14:textId="4EE9683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515EB48A" w14:textId="77777777" w:rsidTr="0035672E">
        <w:tc>
          <w:tcPr>
            <w:tcW w:w="1264" w:type="dxa"/>
            <w:vMerge/>
            <w:vAlign w:val="center"/>
          </w:tcPr>
          <w:p w14:paraId="1554DC8C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FC0CC3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17555BA" w14:textId="667045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0.048</w:t>
            </w:r>
          </w:p>
        </w:tc>
        <w:tc>
          <w:tcPr>
            <w:tcW w:w="1027" w:type="dxa"/>
          </w:tcPr>
          <w:p w14:paraId="45F54BB2" w14:textId="39B354D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0.546</w:t>
            </w:r>
          </w:p>
        </w:tc>
        <w:tc>
          <w:tcPr>
            <w:tcW w:w="979" w:type="dxa"/>
            <w:vAlign w:val="center"/>
          </w:tcPr>
          <w:p w14:paraId="2D8A5434" w14:textId="1500421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0.54</w:t>
            </w:r>
          </w:p>
        </w:tc>
        <w:tc>
          <w:tcPr>
            <w:tcW w:w="1036" w:type="dxa"/>
            <w:vAlign w:val="center"/>
          </w:tcPr>
          <w:p w14:paraId="226742F5" w14:textId="3F73DA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27" w:type="dxa"/>
            <w:vAlign w:val="center"/>
          </w:tcPr>
          <w:p w14:paraId="7829CB98" w14:textId="69C66FE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6E8076E9" w14:textId="6F92285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1B0A8B95" w14:textId="77777777" w:rsidTr="0035672E">
        <w:tc>
          <w:tcPr>
            <w:tcW w:w="1264" w:type="dxa"/>
            <w:vMerge/>
            <w:vAlign w:val="center"/>
          </w:tcPr>
          <w:p w14:paraId="3941018D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302C8E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51DA3B5D" w14:textId="26A66E0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0.070</w:t>
            </w:r>
          </w:p>
        </w:tc>
        <w:tc>
          <w:tcPr>
            <w:tcW w:w="1027" w:type="dxa"/>
          </w:tcPr>
          <w:p w14:paraId="4FB02A8C" w14:textId="5F57332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AA67E8A" w14:textId="6E65BA7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0.49</w:t>
            </w:r>
          </w:p>
        </w:tc>
        <w:tc>
          <w:tcPr>
            <w:tcW w:w="1036" w:type="dxa"/>
            <w:vAlign w:val="center"/>
          </w:tcPr>
          <w:p w14:paraId="0CE199DD" w14:textId="6AF4E7D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15208403" w14:textId="46E9F8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45D86E41" w14:textId="7A3C59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</w:tbl>
    <w:p w14:paraId="67F91172" w14:textId="1AA8EF8C" w:rsidR="009D4708" w:rsidRDefault="0024271A" w:rsidP="001D049D">
      <w:r>
        <w:t>*</w:t>
      </w:r>
      <w:r w:rsidR="003C26C8" w:rsidRPr="005132A9">
        <w:rPr>
          <w:rFonts w:ascii="Calibri" w:hAnsi="Calibri" w:cs="Calibri"/>
        </w:rPr>
        <w:t xml:space="preserve">Note that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</w:t>
      </w:r>
      <w:r w:rsidR="003C26C8">
        <w:rPr>
          <w:rFonts w:ascii="Calibri" w:hAnsi="Calibri" w:cs="Calibri"/>
        </w:rPr>
        <w:t xml:space="preserve">sensitivity analyses </w:t>
      </w:r>
      <w:r w:rsidR="003C26C8" w:rsidRPr="005132A9">
        <w:rPr>
          <w:rFonts w:ascii="Calibri" w:hAnsi="Calibri" w:cs="Calibri"/>
        </w:rPr>
        <w:t>w</w:t>
      </w:r>
      <w:r w:rsidR="003C26C8">
        <w:rPr>
          <w:rFonts w:ascii="Calibri" w:hAnsi="Calibri" w:cs="Calibri"/>
        </w:rPr>
        <w:t xml:space="preserve">ere used a transformed relative scale for </w:t>
      </w:r>
      <w:r w:rsidR="003C26C8" w:rsidRPr="003C26C8">
        <w:rPr>
          <w:rFonts w:ascii="Calibri" w:hAnsi="Calibri" w:cs="Calibri"/>
          <w:i/>
          <w:iCs/>
        </w:rPr>
        <w:t>d</w:t>
      </w:r>
      <w:r w:rsidR="003C26C8" w:rsidRPr="003C26C8">
        <w:rPr>
          <w:rFonts w:ascii="Calibri" w:hAnsi="Calibri" w:cs="Calibri"/>
          <w:i/>
          <w:iCs/>
          <w:vertAlign w:val="subscript"/>
        </w:rPr>
        <w:t>t</w:t>
      </w:r>
      <w:r w:rsidR="003C26C8">
        <w:rPr>
          <w:rFonts w:ascii="Calibri" w:hAnsi="Calibri" w:cs="Calibri"/>
        </w:rPr>
        <w:t xml:space="preserve"> to a</w:t>
      </w:r>
      <w:r w:rsidR="003C26C8" w:rsidRPr="005132A9">
        <w:rPr>
          <w:rFonts w:ascii="Calibri" w:hAnsi="Calibri" w:cs="Calibri"/>
        </w:rPr>
        <w:t xml:space="preserve">llow for comparison across scenarios, with the relative </w:t>
      </w:r>
      <w:r w:rsidR="003C26C8">
        <w:rPr>
          <w:rFonts w:ascii="Calibri" w:hAnsi="Calibri" w:cs="Calibri"/>
        </w:rPr>
        <w:t>scale</w:t>
      </w:r>
      <w:r w:rsidR="003C26C8" w:rsidRPr="005132A9">
        <w:rPr>
          <w:rFonts w:ascii="Calibri" w:hAnsi="Calibri" w:cs="Calibri"/>
        </w:rPr>
        <w:t xml:space="preserve">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400 </w:t>
      </w:r>
      <w:r w:rsidR="00A82DA7">
        <w:rPr>
          <w:rFonts w:ascii="Calibri" w:hAnsi="Calibri" w:cs="Calibri"/>
        </w:rPr>
        <w:t xml:space="preserve">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400</w:t>
      </w:r>
      <w:r w:rsidR="00A82DA7">
        <w:rPr>
          <w:rFonts w:ascii="Calibri" w:hAnsi="Calibri" w:cs="Calibri"/>
        </w:rPr>
        <w:t xml:space="preserve"> </w:t>
      </w:r>
      <w:r w:rsidR="003C26C8" w:rsidRPr="005132A9">
        <w:rPr>
          <w:rFonts w:ascii="Calibri" w:hAnsi="Calibri" w:cs="Calibri"/>
        </w:rPr>
        <w:t xml:space="preserve">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200</w:t>
      </w:r>
      <w:r w:rsidR="00A82DA7">
        <w:rPr>
          <w:rFonts w:ascii="Calibri" w:hAnsi="Calibri" w:cs="Calibri"/>
        </w:rPr>
        <w:t xml:space="preserve"> 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</w:t>
      </w:r>
      <w:r w:rsidR="00A82DA7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39B54EE6" w14:textId="7BA0B002" w:rsidR="009D4708" w:rsidRDefault="009D4708" w:rsidP="001D049D"/>
    <w:p w14:paraId="5E8D307D" w14:textId="698A1DAC" w:rsidR="009D4708" w:rsidRDefault="009D4708" w:rsidP="001D049D"/>
    <w:p w14:paraId="72A14FC2" w14:textId="317DC47B" w:rsidR="009D4708" w:rsidRDefault="009D4708" w:rsidP="001D049D"/>
    <w:p w14:paraId="40E77807" w14:textId="77777777" w:rsidR="009D4708" w:rsidRPr="001D049D" w:rsidRDefault="009D4708" w:rsidP="001D049D"/>
    <w:p w14:paraId="2B650E81" w14:textId="44FFA736" w:rsidR="00466F39" w:rsidRDefault="00BF259F" w:rsidP="00466F39">
      <w:pPr>
        <w:jc w:val="center"/>
      </w:pPr>
      <w:r>
        <w:rPr>
          <w:noProof/>
        </w:rPr>
        <w:lastRenderedPageBreak/>
        <w:drawing>
          <wp:inline distT="0" distB="0" distL="0" distR="0" wp14:anchorId="75C22979" wp14:editId="52C50A61">
            <wp:extent cx="5731510" cy="4093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D404" w14:textId="00822FEC" w:rsidR="00F9589E" w:rsidRDefault="00466F39" w:rsidP="00F9589E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S1</w:t>
      </w:r>
      <w:r w:rsidR="00F9589E">
        <w:rPr>
          <w:b/>
          <w:bCs/>
        </w:rPr>
        <w:t>. T</w:t>
      </w:r>
      <w:r w:rsidR="00F9589E">
        <w:rPr>
          <w:rFonts w:cstheme="minorHAnsi"/>
          <w:b/>
          <w:bCs/>
        </w:rPr>
        <w:t xml:space="preserve">rajectory plots for the single intervention epidemic curve, </w:t>
      </w:r>
      <w:r w:rsidR="00F9589E" w:rsidRPr="00C370CE">
        <w:rPr>
          <w:rFonts w:cstheme="minorHAnsi"/>
          <w:b/>
          <w:bCs/>
          <w:i/>
          <w:iCs/>
        </w:rPr>
        <w:t>β(t)</w:t>
      </w:r>
      <w:r w:rsidR="00F9589E">
        <w:rPr>
          <w:rFonts w:cstheme="minorHAnsi"/>
          <w:b/>
          <w:bCs/>
        </w:rPr>
        <w:t xml:space="preserve"> reductions and </w:t>
      </w:r>
      <w:r w:rsidR="00F9589E" w:rsidRPr="00C370CE">
        <w:rPr>
          <w:rFonts w:cstheme="minorHAnsi"/>
          <w:b/>
          <w:bCs/>
          <w:i/>
          <w:iCs/>
        </w:rPr>
        <w:t>R</w:t>
      </w:r>
      <w:r w:rsidR="00F9589E"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 w:rsidR="00F9589E">
        <w:rPr>
          <w:rFonts w:cstheme="minorHAnsi"/>
          <w:b/>
          <w:bCs/>
        </w:rPr>
        <w:t xml:space="preserve"> for the alternative methodology to double </w:t>
      </w:r>
      <w:r w:rsidR="00F9589E" w:rsidRPr="00B60F28">
        <w:rPr>
          <w:rFonts w:cstheme="minorHAnsi"/>
          <w:b/>
          <w:bCs/>
          <w:i/>
          <w:iCs/>
        </w:rPr>
        <w:t>c</w:t>
      </w:r>
      <w:r w:rsidR="00F9589E" w:rsidRPr="00B60F28">
        <w:rPr>
          <w:rFonts w:cstheme="minorHAnsi"/>
          <w:b/>
          <w:bCs/>
          <w:i/>
          <w:iCs/>
          <w:vertAlign w:val="subscript"/>
        </w:rPr>
        <w:t>min</w:t>
      </w:r>
      <w:r w:rsidR="00F9589E"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="00F9589E" w:rsidRPr="00EC6079">
        <w:rPr>
          <w:rFonts w:cstheme="minorHAnsi"/>
        </w:rPr>
        <w:t>Note that for A)</w:t>
      </w:r>
      <w:r w:rsidR="00F9589E">
        <w:rPr>
          <w:rFonts w:cstheme="minorHAnsi"/>
        </w:rPr>
        <w:t xml:space="preserve"> opaque red and blue lines in the </w:t>
      </w:r>
      <w:r w:rsidR="00F9589E"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="00F9589E" w:rsidRPr="00B60F28">
        <w:rPr>
          <w:rFonts w:cstheme="minorHAnsi"/>
          <w:i/>
          <w:iCs/>
        </w:rPr>
        <w:t>R</w:t>
      </w:r>
      <w:r w:rsidR="00F9589E"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="00F9589E" w:rsidRPr="00B60F28">
        <w:rPr>
          <w:rFonts w:cstheme="minorHAnsi"/>
        </w:rPr>
        <w:t xml:space="preserve"> plot denotes the threshold for sustained epidemic growth.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35672E" w:rsidRPr="00B60F28">
        <w:rPr>
          <w:rFonts w:cstheme="minorHAnsi"/>
        </w:rPr>
        <w:t xml:space="preserve"> </w:t>
      </w:r>
      <w:r w:rsidR="00F9589E" w:rsidRPr="00B60F28">
        <w:rPr>
          <w:rFonts w:cstheme="minorHAnsi"/>
        </w:rPr>
        <w:t xml:space="preserve">Scenario 1 was set at </w:t>
      </w:r>
      <w:r w:rsidR="00F9589E" w:rsidRPr="00B60F28">
        <w:rPr>
          <w:rFonts w:cstheme="minorHAnsi"/>
          <w:i/>
          <w:iCs/>
        </w:rPr>
        <w:t>c</w:t>
      </w:r>
      <w:r w:rsidR="00F9589E" w:rsidRPr="00B60F28">
        <w:rPr>
          <w:rFonts w:cstheme="minorHAnsi"/>
          <w:i/>
          <w:iCs/>
          <w:vertAlign w:val="subscript"/>
        </w:rPr>
        <w:t>min</w:t>
      </w:r>
      <w:r w:rsidR="00F9589E" w:rsidRPr="00B60F28">
        <w:rPr>
          <w:rFonts w:cstheme="minorHAnsi"/>
        </w:rPr>
        <w:t xml:space="preserve"> = 0.5 to allow</w:t>
      </w:r>
      <w:r w:rsidR="00F9589E">
        <w:rPr>
          <w:rFonts w:cstheme="minorHAnsi"/>
        </w:rPr>
        <w:t xml:space="preserve"> for scenario 2, 3, 4 and 5 to be set at </w:t>
      </w:r>
      <w:r w:rsidR="00F9589E" w:rsidRPr="00F9589E">
        <w:rPr>
          <w:rFonts w:cstheme="minorHAnsi"/>
          <w:i/>
          <w:iCs/>
        </w:rPr>
        <w:t>c</w:t>
      </w:r>
      <w:r w:rsidR="00F9589E" w:rsidRPr="00F9589E">
        <w:rPr>
          <w:rFonts w:cstheme="minorHAnsi"/>
          <w:i/>
          <w:iCs/>
          <w:vertAlign w:val="subscript"/>
        </w:rPr>
        <w:t>min</w:t>
      </w:r>
      <w:r w:rsidR="00F9589E">
        <w:rPr>
          <w:rFonts w:cstheme="minorHAnsi"/>
        </w:rPr>
        <w:t xml:space="preserve"> = 0 (double the </w:t>
      </w:r>
      <w:r w:rsidR="00B60F28">
        <w:rPr>
          <w:rFonts w:cstheme="minorHAnsi"/>
        </w:rPr>
        <w:t xml:space="preserve">intervention </w:t>
      </w:r>
      <w:r w:rsidR="00F9589E">
        <w:rPr>
          <w:rFonts w:cstheme="minorHAnsi"/>
        </w:rPr>
        <w:t xml:space="preserve">magnitude). </w:t>
      </w:r>
    </w:p>
    <w:p w14:paraId="4EA0B93B" w14:textId="39A341A4" w:rsidR="00294F8A" w:rsidRDefault="00294F8A" w:rsidP="000D2334">
      <w:pPr>
        <w:jc w:val="center"/>
        <w:rPr>
          <w:b/>
          <w:bCs/>
        </w:rPr>
      </w:pPr>
    </w:p>
    <w:p w14:paraId="4719F789" w14:textId="4A3A1D22" w:rsidR="00B60F28" w:rsidRDefault="00B60F28" w:rsidP="000D2334">
      <w:pPr>
        <w:jc w:val="center"/>
        <w:rPr>
          <w:b/>
          <w:bCs/>
        </w:rPr>
      </w:pPr>
    </w:p>
    <w:p w14:paraId="327C7D71" w14:textId="77777777" w:rsidR="00B60F28" w:rsidRDefault="00B60F28" w:rsidP="000D2334">
      <w:pPr>
        <w:jc w:val="center"/>
        <w:rPr>
          <w:b/>
          <w:bCs/>
        </w:rPr>
      </w:pPr>
    </w:p>
    <w:p w14:paraId="7254E50F" w14:textId="66861341" w:rsidR="00294F8A" w:rsidRDefault="00BF259F" w:rsidP="00294F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E171C" wp14:editId="3A9023C0">
            <wp:extent cx="5731510" cy="40938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4569" w14:textId="60610FC8" w:rsidR="00B60F28" w:rsidRDefault="00B60F28" w:rsidP="00B60F28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</w:t>
      </w:r>
      <w:r>
        <w:rPr>
          <w:b/>
          <w:bCs/>
        </w:rPr>
        <w:t>2. T</w:t>
      </w:r>
      <w:r>
        <w:rPr>
          <w:rFonts w:cstheme="minorHAnsi"/>
          <w:b/>
          <w:bCs/>
        </w:rPr>
        <w:t xml:space="preserve">rajectory plots for the multiple intervention epidemic curve, </w:t>
      </w:r>
      <w:r w:rsidRPr="00C370CE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reductions and </w:t>
      </w:r>
      <w:r w:rsidRPr="00C370CE">
        <w:rPr>
          <w:rFonts w:cstheme="minorHAnsi"/>
          <w:b/>
          <w:bCs/>
          <w:i/>
          <w:iCs/>
        </w:rPr>
        <w:t>R</w:t>
      </w:r>
      <w:r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>
        <w:rPr>
          <w:rFonts w:cstheme="minorHAnsi"/>
          <w:b/>
          <w:bCs/>
        </w:rPr>
        <w:t xml:space="preserve"> for the alternative methodology to double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Pr="00EC6079">
        <w:rPr>
          <w:rFonts w:cstheme="minorHAnsi"/>
        </w:rPr>
        <w:t>Note that for A)</w:t>
      </w:r>
      <w:r>
        <w:rPr>
          <w:rFonts w:cstheme="minorHAnsi"/>
        </w:rPr>
        <w:t xml:space="preserve"> opaque red and blue lines in the </w:t>
      </w:r>
      <w:r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Pr="00B60F28">
        <w:rPr>
          <w:rFonts w:cstheme="minorHAnsi"/>
          <w:i/>
          <w:iCs/>
        </w:rPr>
        <w:t>R</w:t>
      </w:r>
      <w:r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Pr="00B60F28">
        <w:rPr>
          <w:rFonts w:cstheme="minorHAnsi"/>
        </w:rPr>
        <w:t xml:space="preserve"> plot denotes the threshold for sustained epidemic growth.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Pr="00B60F28">
        <w:rPr>
          <w:rFonts w:cstheme="minorHAnsi"/>
        </w:rPr>
        <w:t xml:space="preserve"> Scenario 1 was set at </w:t>
      </w:r>
      <w:r w:rsidRPr="00B60F28">
        <w:rPr>
          <w:rFonts w:cstheme="minorHAnsi"/>
          <w:i/>
          <w:iCs/>
        </w:rPr>
        <w:t>c</w:t>
      </w:r>
      <w:r w:rsidRPr="00B60F28">
        <w:rPr>
          <w:rFonts w:cstheme="minorHAnsi"/>
          <w:i/>
          <w:iCs/>
          <w:vertAlign w:val="subscript"/>
        </w:rPr>
        <w:t>min</w:t>
      </w:r>
      <w:r w:rsidRPr="00B60F28">
        <w:rPr>
          <w:rFonts w:cstheme="minorHAnsi"/>
        </w:rPr>
        <w:t xml:space="preserve"> = 0.5 to allow</w:t>
      </w:r>
      <w:r>
        <w:rPr>
          <w:rFonts w:cstheme="minorHAnsi"/>
        </w:rPr>
        <w:t xml:space="preserve"> for scenario 2, 3, 4 and 5 to be set at </w:t>
      </w:r>
      <w:r w:rsidRPr="00F9589E">
        <w:rPr>
          <w:rFonts w:cstheme="minorHAnsi"/>
          <w:i/>
          <w:iCs/>
        </w:rPr>
        <w:t>c</w:t>
      </w:r>
      <w:r w:rsidRPr="00F9589E">
        <w:rPr>
          <w:rFonts w:cstheme="minorHAnsi"/>
          <w:i/>
          <w:iCs/>
          <w:vertAlign w:val="subscript"/>
        </w:rPr>
        <w:t>min</w:t>
      </w:r>
      <w:r>
        <w:rPr>
          <w:rFonts w:cstheme="minorHAnsi"/>
        </w:rPr>
        <w:t xml:space="preserve"> = 0 (double the intervention magnitude). 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471A6436" w:rsidR="00A7451C" w:rsidRDefault="00B00914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6F7EC" wp14:editId="625A70E2">
            <wp:extent cx="5731510" cy="70542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84D" w14:textId="05DE2971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maximum </w:t>
      </w:r>
      <w:r w:rsidRPr="00714775">
        <w:rPr>
          <w:rFonts w:cstheme="minorHAnsi"/>
          <w:b/>
          <w:bCs/>
          <w:i/>
          <w:iCs/>
        </w:rPr>
        <w:t>I(t)</w:t>
      </w:r>
      <w:r>
        <w:rPr>
          <w:rFonts w:cstheme="minorHAnsi"/>
          <w:b/>
          <w:bCs/>
        </w:rPr>
        <w:t xml:space="preserve"> peak, </w:t>
      </w:r>
      <w:r w:rsidRPr="001B4082">
        <w:rPr>
          <w:rFonts w:cstheme="minorHAnsi"/>
          <w:b/>
          <w:bCs/>
          <w:i/>
          <w:iCs/>
        </w:rPr>
        <w:t>I</w:t>
      </w:r>
      <w:r w:rsidRPr="001B4082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09E2942D" w14:textId="7AF938F9" w:rsidR="00A7451C" w:rsidRDefault="00B00914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97B76" wp14:editId="238C6D97">
            <wp:extent cx="5731510" cy="70542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BBC" w14:textId="38F055B9" w:rsidR="00B60F28" w:rsidRDefault="00B60F28" w:rsidP="00315C46">
      <w:pPr>
        <w:spacing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</w:t>
      </w:r>
      <w:r w:rsidR="00F57311">
        <w:rPr>
          <w:rFonts w:cstheme="minorHAnsi"/>
          <w:b/>
          <w:bCs/>
        </w:rPr>
        <w:t xml:space="preserve">the </w:t>
      </w:r>
      <w:r w:rsidR="001B27B3">
        <w:rPr>
          <w:rFonts w:cstheme="minorHAnsi"/>
          <w:b/>
          <w:bCs/>
        </w:rPr>
        <w:t>attack rate</w:t>
      </w:r>
      <w:r>
        <w:rPr>
          <w:rFonts w:cstheme="minorHAnsi"/>
          <w:b/>
          <w:bCs/>
        </w:rPr>
        <w:t xml:space="preserve">, </w:t>
      </w:r>
      <w:proofErr w:type="spellStart"/>
      <w:r w:rsidRPr="00B60F28">
        <w:rPr>
          <w:rFonts w:cstheme="minorHAnsi"/>
          <w:b/>
          <w:bCs/>
          <w:i/>
          <w:iCs/>
        </w:rPr>
        <w:t>I</w:t>
      </w:r>
      <w:r w:rsidRPr="00F57311">
        <w:rPr>
          <w:rFonts w:cstheme="minorHAnsi"/>
          <w:b/>
          <w:bCs/>
          <w:i/>
          <w:iCs/>
          <w:vertAlign w:val="subscript"/>
        </w:rPr>
        <w:t>c</w:t>
      </w:r>
      <w:proofErr w:type="spellEnd"/>
      <w:r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>
        <w:rPr>
          <w:rFonts w:cstheme="minorHAnsi"/>
          <w:b/>
          <w:bCs/>
          <w:i/>
          <w:iCs/>
        </w:rPr>
        <w:t>)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24F05965" w14:textId="11CC9ED7" w:rsidR="00A73A02" w:rsidRDefault="003C26C8" w:rsidP="00A73A02">
      <w:pPr>
        <w:spacing w:after="0" w:line="360" w:lineRule="auto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682C2562" wp14:editId="04E3BEB8">
            <wp:extent cx="5731510" cy="3183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411F" w14:textId="7057C7C8" w:rsidR="00A73A02" w:rsidRPr="00C13B7B" w:rsidRDefault="00A73A02" w:rsidP="00A73A02">
      <w:pPr>
        <w:spacing w:after="0" w:line="360" w:lineRule="auto"/>
        <w:jc w:val="both"/>
        <w:rPr>
          <w:rFonts w:cstheme="minorHAnsi"/>
          <w:b/>
          <w:bCs/>
        </w:rPr>
      </w:pPr>
      <w:r w:rsidRPr="009D4708">
        <w:rPr>
          <w:rFonts w:cstheme="minorHAnsi"/>
          <w:b/>
          <w:bCs/>
        </w:rPr>
        <w:t xml:space="preserve">Figure </w:t>
      </w:r>
      <w:r w:rsidR="009D4708" w:rsidRPr="009D4708">
        <w:rPr>
          <w:rFonts w:cstheme="minorHAnsi"/>
          <w:b/>
          <w:bCs/>
        </w:rPr>
        <w:t>S5</w:t>
      </w:r>
      <w:r w:rsidRPr="009D4708">
        <w:rPr>
          <w:rFonts w:cstheme="minorHAnsi"/>
          <w:b/>
          <w:bCs/>
        </w:rPr>
        <w:t xml:space="preserve">. Trajectory plots for the epidemic curve, intervention associated </w:t>
      </w:r>
      <w:r w:rsidR="00AE7175" w:rsidRPr="00AE7175">
        <w:rPr>
          <w:rFonts w:cstheme="minorHAnsi"/>
          <w:b/>
          <w:bCs/>
          <w:i/>
          <w:iCs/>
        </w:rPr>
        <w:t>β(t)</w:t>
      </w:r>
      <w:r w:rsidRPr="009D4708">
        <w:rPr>
          <w:rFonts w:cstheme="minorHAnsi"/>
          <w:b/>
          <w:bCs/>
        </w:rPr>
        <w:t xml:space="preserve"> reductions and R</w:t>
      </w:r>
      <w:r w:rsidRPr="009D4708">
        <w:rPr>
          <w:rFonts w:cstheme="minorHAnsi"/>
          <w:b/>
          <w:b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>(t)</w:t>
      </w:r>
      <w:r w:rsidRPr="009D4708">
        <w:rPr>
          <w:rFonts w:cstheme="minorHAnsi"/>
          <w:b/>
          <w:bCs/>
        </w:rPr>
        <w:t>, for the five multi-intervention scenarios.</w:t>
      </w:r>
      <w:r w:rsidRPr="009D4708">
        <w:rPr>
          <w:rFonts w:cstheme="minorHAnsi"/>
        </w:rPr>
        <w:t xml:space="preserve"> Opaque red and blue lines depict unmitigated epidemic curve dynamics.</w:t>
      </w:r>
      <w:r w:rsidRPr="009D4708">
        <w:rPr>
          <w:rFonts w:cstheme="minorHAnsi"/>
          <w:b/>
          <w:bCs/>
        </w:rPr>
        <w:t xml:space="preserve"> </w:t>
      </w:r>
      <w:r w:rsidRPr="009D4708">
        <w:rPr>
          <w:rFonts w:cstheme="minorHAnsi"/>
        </w:rPr>
        <w:t xml:space="preserve">Blue shading on the trajectory plot indicates the period of the intervention. Dotted line denotes the </w:t>
      </w:r>
      <w:r w:rsidRPr="009D4708">
        <w:rPr>
          <w:rFonts w:cstheme="minorHAnsi"/>
          <w:i/>
          <w:iCs/>
        </w:rPr>
        <w:t>R</w:t>
      </w:r>
      <w:r w:rsidRPr="009D4708">
        <w:rPr>
          <w:rFonts w:cstheme="minorHAnsi"/>
          <w:i/>
          <w:iCs/>
          <w:vertAlign w:val="subscript"/>
        </w:rPr>
        <w:t>e</w:t>
      </w:r>
      <w:r w:rsidR="005D5E66" w:rsidRPr="00B966F2">
        <w:rPr>
          <w:rFonts w:cstheme="minorHAnsi"/>
          <w:i/>
          <w:iCs/>
        </w:rPr>
        <w:t>(t)</w:t>
      </w:r>
      <w:r w:rsidRPr="009D4708">
        <w:rPr>
          <w:rFonts w:cstheme="minorHAnsi"/>
        </w:rPr>
        <w:t xml:space="preserve"> threshold for sustained epidemic growth.</w:t>
      </w:r>
      <w:r w:rsidRPr="00C13B7B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659F2236" w14:textId="77777777" w:rsidR="00A73A02" w:rsidRDefault="00A73A02" w:rsidP="00315C46">
      <w:pPr>
        <w:spacing w:line="360" w:lineRule="auto"/>
        <w:jc w:val="both"/>
        <w:rPr>
          <w:rFonts w:cstheme="minorHAnsi"/>
          <w:b/>
          <w:bCs/>
        </w:rPr>
      </w:pPr>
    </w:p>
    <w:p w14:paraId="63FC26E9" w14:textId="7BB37E05" w:rsidR="00466F39" w:rsidRDefault="00FC28B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E1C860" wp14:editId="72F59198">
            <wp:extent cx="5111080" cy="7496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07" cy="752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C84">
        <w:rPr>
          <w:noProof/>
        </w:rPr>
        <w:t xml:space="preserve"> </w:t>
      </w:r>
    </w:p>
    <w:p w14:paraId="45F5495B" w14:textId="2E835501" w:rsidR="000A4F5C" w:rsidRPr="004A49DD" w:rsidRDefault="000A4F5C" w:rsidP="000A4F5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4A49DD"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4A49DD">
        <w:rPr>
          <w:rFonts w:cstheme="minorHAnsi"/>
          <w:b/>
          <w:bCs/>
        </w:rPr>
        <w:t>Scenario 1 s</w:t>
      </w:r>
      <w:r>
        <w:rPr>
          <w:rFonts w:cstheme="minorHAnsi"/>
          <w:b/>
          <w:bCs/>
        </w:rPr>
        <w:t xml:space="preserve">ensitivity analysis for </w:t>
      </w:r>
      <w:r w:rsidR="00FC28BC">
        <w:rPr>
          <w:rFonts w:cstheme="minorHAnsi"/>
          <w:b/>
          <w:bCs/>
        </w:rPr>
        <w:t xml:space="preserve">A) </w:t>
      </w:r>
      <w:r>
        <w:rPr>
          <w:rFonts w:cstheme="minorHAnsi"/>
          <w:b/>
          <w:bCs/>
        </w:rPr>
        <w:t xml:space="preserve">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 w:rsidR="004F7D2D">
        <w:rPr>
          <w:rFonts w:cstheme="minorHAnsi"/>
          <w:b/>
          <w:bCs/>
        </w:rPr>
        <w:t xml:space="preserve">, </w:t>
      </w:r>
      <w:r w:rsidR="00FC28BC">
        <w:rPr>
          <w:rFonts w:cstheme="minorHAnsi"/>
          <w:b/>
          <w:bCs/>
        </w:rPr>
        <w:t xml:space="preserve">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 w:rsidR="004A49DD">
        <w:rPr>
          <w:rFonts w:cstheme="minorHAnsi"/>
          <w:b/>
          <w:bCs/>
        </w:rPr>
        <w:t xml:space="preserve">, explored for varying combinations of the duration of intervention 1,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t1</w:t>
      </w:r>
      <w:r w:rsidR="004A49DD">
        <w:rPr>
          <w:rFonts w:cstheme="minorHAnsi"/>
          <w:b/>
          <w:bCs/>
        </w:rPr>
        <w:t xml:space="preserve">, and intervention 2,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t2</w:t>
      </w:r>
      <w:r w:rsidR="004A49DD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</w:t>
      </w:r>
      <w:r w:rsidR="004A49DD">
        <w:rPr>
          <w:rFonts w:cstheme="minorHAnsi"/>
        </w:rPr>
        <w:t xml:space="preserve">Combinations of </w:t>
      </w:r>
      <w:r w:rsidR="004A49DD" w:rsidRPr="004F7D2D">
        <w:rPr>
          <w:rFonts w:cstheme="minorHAnsi"/>
          <w:i/>
          <w:iCs/>
        </w:rPr>
        <w:t>d</w:t>
      </w:r>
      <w:r w:rsidR="004A49DD" w:rsidRPr="004F7D2D">
        <w:rPr>
          <w:rFonts w:cstheme="minorHAnsi"/>
          <w:i/>
          <w:iCs/>
          <w:vertAlign w:val="subscript"/>
        </w:rPr>
        <w:t>t1</w:t>
      </w:r>
      <w:r w:rsidR="004A49DD">
        <w:rPr>
          <w:rFonts w:cstheme="minorHAnsi"/>
        </w:rPr>
        <w:t xml:space="preserve"> = </w:t>
      </w:r>
      <w:r w:rsidR="004F7D2D" w:rsidRPr="004F7D2D">
        <w:rPr>
          <w:rFonts w:cstheme="minorHAnsi"/>
          <w:i/>
          <w:iCs/>
        </w:rPr>
        <w:t>d</w:t>
      </w:r>
      <w:r w:rsidR="004F7D2D" w:rsidRPr="004F7D2D">
        <w:rPr>
          <w:rFonts w:cstheme="minorHAnsi"/>
          <w:i/>
          <w:iCs/>
          <w:vertAlign w:val="subscript"/>
        </w:rPr>
        <w:t>t2</w:t>
      </w:r>
      <w:r w:rsidR="004A49DD">
        <w:rPr>
          <w:rFonts w:cstheme="minorHAnsi"/>
        </w:rPr>
        <w:t xml:space="preserve"> = 3/6/9 weeks were explored in this sensitivity analysis. </w:t>
      </w:r>
    </w:p>
    <w:p w14:paraId="3FAEDA46" w14:textId="49F6D25E" w:rsidR="00FC28BC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08FB5C" wp14:editId="297DB332">
            <wp:extent cx="4953000" cy="7264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54" cy="728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8AA" w14:textId="38C6F00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 xml:space="preserve">. </w:t>
      </w:r>
      <w:r w:rsidR="00FC28BC">
        <w:rPr>
          <w:rFonts w:cstheme="minorHAnsi"/>
          <w:b/>
          <w:bCs/>
        </w:rPr>
        <w:t xml:space="preserve">Scenario 2 sensitivity analysis for A) maximum I(t) peak, </w:t>
      </w:r>
      <w:r w:rsidR="00FC28BC" w:rsidRPr="00843E33">
        <w:rPr>
          <w:rFonts w:cstheme="minorHAnsi"/>
          <w:b/>
          <w:bCs/>
          <w:i/>
          <w:iCs/>
        </w:rPr>
        <w:t>I</w:t>
      </w:r>
      <w:r w:rsidR="00FC28BC" w:rsidRPr="00843E33">
        <w:rPr>
          <w:rFonts w:cstheme="minorHAnsi"/>
          <w:b/>
          <w:bCs/>
          <w:i/>
          <w:iCs/>
          <w:vertAlign w:val="subscript"/>
        </w:rPr>
        <w:t>max</w:t>
      </w:r>
      <w:r w:rsidR="00FC28BC">
        <w:rPr>
          <w:rFonts w:cstheme="minorHAnsi"/>
          <w:b/>
          <w:bCs/>
        </w:rPr>
        <w:t xml:space="preserve">, 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for intervention 1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p1</w:t>
      </w:r>
      <w:r w:rsidR="00FC28BC">
        <w:rPr>
          <w:rFonts w:cstheme="minorHAnsi"/>
          <w:b/>
          <w:bCs/>
        </w:rPr>
        <w:t xml:space="preserve">, and intervention 2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p2</w:t>
      </w:r>
      <w:r w:rsidR="00FC28BC">
        <w:rPr>
          <w:rFonts w:cstheme="minorHAnsi"/>
          <w:b/>
          <w:bCs/>
        </w:rPr>
        <w:t xml:space="preserve">, explored for varying combinations of the duration of intervention 1,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t1</w:t>
      </w:r>
      <w:r w:rsidR="00FC28BC">
        <w:rPr>
          <w:rFonts w:cstheme="minorHAnsi"/>
          <w:b/>
          <w:bCs/>
        </w:rPr>
        <w:t xml:space="preserve">, and intervention 2,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t2</w:t>
      </w:r>
      <w:r w:rsidR="00FC28BC">
        <w:rPr>
          <w:rFonts w:cstheme="minorHAnsi"/>
          <w:b/>
          <w:bCs/>
        </w:rPr>
        <w:t xml:space="preserve">. </w:t>
      </w:r>
      <w:r w:rsidR="00FC28BC">
        <w:rPr>
          <w:rFonts w:cstheme="minorHAnsi"/>
        </w:rPr>
        <w:t xml:space="preserve">Combinations of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t1</w:t>
      </w:r>
      <w:r w:rsidR="00FC28BC">
        <w:rPr>
          <w:rFonts w:cstheme="minorHAnsi"/>
        </w:rPr>
        <w:t xml:space="preserve"> =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t2</w:t>
      </w:r>
      <w:r w:rsidR="00FC28BC">
        <w:rPr>
          <w:rFonts w:cstheme="minorHAnsi"/>
        </w:rPr>
        <w:t xml:space="preserve"> = </w:t>
      </w:r>
      <w:r w:rsidR="000068C8">
        <w:rPr>
          <w:rFonts w:cstheme="minorHAnsi"/>
        </w:rPr>
        <w:t>6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12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18</w:t>
      </w:r>
      <w:r w:rsidR="00FC28BC">
        <w:rPr>
          <w:rFonts w:cstheme="minorHAnsi"/>
        </w:rPr>
        <w:t xml:space="preserve"> weeks were explored in this sensitivity analysis. </w:t>
      </w:r>
      <w:r>
        <w:rPr>
          <w:rFonts w:cstheme="minorHAnsi"/>
        </w:rPr>
        <w:t xml:space="preserve">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 xml:space="preserve">) where scenario 2, 3, 4 and 5 were doubled relative to scenario 1. </w:t>
      </w:r>
    </w:p>
    <w:p w14:paraId="5E2FE7C7" w14:textId="068DAAD7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9D942" wp14:editId="382BDCBB">
            <wp:extent cx="4961708" cy="7277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73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5C43" w14:textId="0E69C343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B2741B2" w14:textId="3D233CBF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432561" wp14:editId="3B972DDA">
            <wp:extent cx="4909754" cy="72009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73" cy="72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423" w14:textId="3832A86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5C4AA0A4" w14:textId="2ACDC5A0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83731" wp14:editId="02AA3B1C">
            <wp:extent cx="4958246" cy="7272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34" cy="729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97C" w14:textId="2DD1EC8D" w:rsidR="004F7D2D" w:rsidRPr="004A49DD" w:rsidRDefault="004F7D2D" w:rsidP="00FC28B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10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92B3FB1" w14:textId="691EBDE2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D386" wp14:editId="778A8AE7">
            <wp:extent cx="4791075" cy="702683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94" cy="705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FD8A" w14:textId="06814FC2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1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</w:t>
      </w:r>
      <w:r w:rsidR="00C37B86">
        <w:rPr>
          <w:rFonts w:cstheme="minorHAnsi"/>
          <w:b/>
          <w:bCs/>
        </w:rPr>
        <w:t>A)</w:t>
      </w:r>
      <w:r>
        <w:rPr>
          <w:rFonts w:cstheme="minorHAnsi"/>
          <w:b/>
          <w:bCs/>
        </w:rPr>
        <w:t xml:space="preserve">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</w:t>
      </w:r>
      <w:r w:rsidR="00C37B86">
        <w:rPr>
          <w:rFonts w:cstheme="minorHAnsi"/>
          <w:b/>
          <w:bCs/>
        </w:rPr>
        <w:t xml:space="preserve">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the minimum value of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0A4701DB" w14:textId="30F588AF" w:rsidR="001D049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B6B8A1" wp14:editId="5ADBD15E">
            <wp:extent cx="4781827" cy="701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20" cy="703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20F8" w14:textId="2D012294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0B6B080A" w14:textId="5E95DEB8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040A0" wp14:editId="41D9A5D3">
            <wp:extent cx="4770408" cy="69965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6" cy="70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5CF3" w14:textId="68CD2755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1EF2FEF" w14:textId="12A69ADC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11D27" wp14:editId="473F3070">
            <wp:extent cx="4787707" cy="7021902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51" cy="704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9D3" w14:textId="1C191AE3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325C69F9" w14:textId="5CB4C82A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4F827" wp14:editId="181EC497">
            <wp:extent cx="4764181" cy="698739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93" cy="70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BB26" w14:textId="4A993836" w:rsidR="001D049D" w:rsidRDefault="00B03952" w:rsidP="009F2BFC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15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5DD8E9FE" w14:textId="7264A707" w:rsidR="007F0501" w:rsidRDefault="003C26C8" w:rsidP="007F0501">
      <w:pPr>
        <w:spacing w:after="0" w:line="360" w:lineRule="auto"/>
        <w:jc w:val="both"/>
        <w:rPr>
          <w:ins w:id="0" w:author="Alexander Morgan" w:date="2020-11-19T17:24:00Z"/>
          <w:rFonts w:cstheme="minorHAnsi"/>
        </w:rPr>
      </w:pPr>
      <w:del w:id="1" w:author="Alexander Morgan" w:date="2020-11-19T17:24:00Z">
        <w:r w:rsidDel="002973F8">
          <w:rPr>
            <w:noProof/>
          </w:rPr>
          <w:lastRenderedPageBreak/>
          <w:drawing>
            <wp:inline distT="0" distB="0" distL="0" distR="0" wp14:anchorId="5B6F9BCB" wp14:editId="6FDC52E2">
              <wp:extent cx="5731510" cy="5210175"/>
              <wp:effectExtent l="0" t="0" r="2540" b="9525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521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1A68AC5C" w14:textId="525DB7C8" w:rsidR="002973F8" w:rsidRDefault="002973F8" w:rsidP="007F0501">
      <w:pPr>
        <w:spacing w:after="0" w:line="360" w:lineRule="auto"/>
        <w:jc w:val="both"/>
        <w:rPr>
          <w:rFonts w:cstheme="minorHAnsi"/>
        </w:rPr>
      </w:pPr>
      <w:ins w:id="2" w:author="Alexander Morgan" w:date="2020-11-19T17:24:00Z">
        <w:r>
          <w:rPr>
            <w:noProof/>
          </w:rPr>
          <w:lastRenderedPageBreak/>
          <w:drawing>
            <wp:inline distT="0" distB="0" distL="0" distR="0" wp14:anchorId="33A75554" wp14:editId="3269B45E">
              <wp:extent cx="5731510" cy="5210175"/>
              <wp:effectExtent l="0" t="0" r="2540" b="952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521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1D767D" w14:textId="70E55DC2" w:rsidR="00026EA0" w:rsidRDefault="007F0501" w:rsidP="00315C46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546465"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026EA0">
        <w:rPr>
          <w:rFonts w:cstheme="minorHAnsi"/>
          <w:b/>
          <w:bCs/>
        </w:rPr>
        <w:t xml:space="preserve">A) </w:t>
      </w:r>
      <w:r w:rsidR="00315C46">
        <w:rPr>
          <w:b/>
          <w:bCs/>
        </w:rPr>
        <w:t>T</w:t>
      </w:r>
      <w:r w:rsidR="00315C46">
        <w:rPr>
          <w:rFonts w:cstheme="minorHAnsi"/>
          <w:b/>
          <w:bCs/>
        </w:rPr>
        <w:t xml:space="preserve">rajectory plots </w:t>
      </w:r>
      <w:r w:rsidR="00026EA0">
        <w:rPr>
          <w:rFonts w:cstheme="minorHAnsi"/>
          <w:b/>
          <w:bCs/>
        </w:rPr>
        <w:t xml:space="preserve">and changes in </w:t>
      </w:r>
      <w:r w:rsidR="00026EA0" w:rsidRPr="00026EA0">
        <w:rPr>
          <w:rFonts w:cstheme="minorHAnsi"/>
          <w:b/>
          <w:bCs/>
          <w:i/>
          <w:iCs/>
        </w:rPr>
        <w:t>β(t)</w:t>
      </w:r>
      <w:r w:rsidR="00026EA0">
        <w:rPr>
          <w:rFonts w:cstheme="minorHAnsi"/>
          <w:b/>
          <w:bCs/>
        </w:rPr>
        <w:t xml:space="preserve"> for the multi-intervention scenario, with intervention 1 allowed to change and with intervention 2 indefinitely set at a scenario 1 </w:t>
      </w:r>
      <w:r w:rsidR="00026EA0" w:rsidRPr="0015080D">
        <w:rPr>
          <w:rFonts w:cstheme="minorHAnsi"/>
          <w:b/>
          <w:bCs/>
          <w:i/>
          <w:iCs/>
        </w:rPr>
        <w:t>c(t)</w:t>
      </w:r>
      <w:r w:rsidR="00026EA0">
        <w:rPr>
          <w:rFonts w:cstheme="minorHAnsi"/>
          <w:b/>
          <w:bCs/>
        </w:rPr>
        <w:t xml:space="preserve"> profile with </w:t>
      </w:r>
      <w:r w:rsidR="00026EA0" w:rsidRPr="0015080D">
        <w:rPr>
          <w:rFonts w:cstheme="minorHAnsi"/>
          <w:b/>
          <w:bCs/>
          <w:i/>
          <w:iCs/>
        </w:rPr>
        <w:t>c</w:t>
      </w:r>
      <w:r w:rsidR="00026EA0" w:rsidRPr="0015080D">
        <w:rPr>
          <w:rFonts w:cstheme="minorHAnsi"/>
          <w:b/>
          <w:bCs/>
          <w:i/>
          <w:iCs/>
          <w:vertAlign w:val="subscript"/>
        </w:rPr>
        <w:t>min</w:t>
      </w:r>
      <w:r w:rsidR="0015080D" w:rsidRPr="0015080D">
        <w:rPr>
          <w:rFonts w:cstheme="minorHAnsi"/>
          <w:b/>
          <w:bCs/>
          <w:i/>
          <w:iCs/>
          <w:vertAlign w:val="subscript"/>
        </w:rPr>
        <w:t>2</w:t>
      </w:r>
      <w:r w:rsidR="00026EA0">
        <w:rPr>
          <w:rFonts w:cstheme="minorHAnsi"/>
          <w:b/>
          <w:bCs/>
        </w:rPr>
        <w:t xml:space="preserve"> = 0.5. B) </w:t>
      </w:r>
      <w:r w:rsidR="00026EA0" w:rsidRPr="00EC6079">
        <w:rPr>
          <w:rFonts w:cstheme="minorHAnsi"/>
          <w:b/>
          <w:bCs/>
        </w:rPr>
        <w:t xml:space="preserve">Sensitivity analysis for </w:t>
      </w:r>
      <w:r w:rsidR="00AE7175">
        <w:rPr>
          <w:rFonts w:cstheme="minorHAnsi"/>
          <w:b/>
          <w:bCs/>
        </w:rPr>
        <w:t>i</w:t>
      </w:r>
      <w:r w:rsidR="00026EA0" w:rsidRPr="00EC6079">
        <w:rPr>
          <w:rFonts w:cstheme="minorHAnsi"/>
          <w:b/>
          <w:bCs/>
        </w:rPr>
        <w:t>ntervention trigger day (</w:t>
      </w:r>
      <w:proofErr w:type="spellStart"/>
      <w:r w:rsidR="00026EA0" w:rsidRPr="00EC6079">
        <w:rPr>
          <w:rFonts w:cstheme="minorHAnsi"/>
          <w:b/>
          <w:bCs/>
          <w:i/>
          <w:iCs/>
        </w:rPr>
        <w:t>t</w:t>
      </w:r>
      <w:r w:rsidR="00026EA0" w:rsidRPr="00EC6079">
        <w:rPr>
          <w:rFonts w:cstheme="minorHAnsi"/>
          <w:b/>
          <w:bCs/>
          <w:i/>
          <w:iCs/>
          <w:vertAlign w:val="subscript"/>
        </w:rPr>
        <w:t>p</w:t>
      </w:r>
      <w:proofErr w:type="spellEnd"/>
      <w:r w:rsidR="00026EA0" w:rsidRPr="00EC6079">
        <w:rPr>
          <w:rFonts w:cstheme="minorHAnsi"/>
          <w:b/>
          <w:bCs/>
        </w:rPr>
        <w:t>), magnitude of lockdown measures (</w:t>
      </w:r>
      <w:r w:rsidR="00026EA0" w:rsidRPr="00EC6079">
        <w:rPr>
          <w:rFonts w:cstheme="minorHAnsi"/>
          <w:b/>
          <w:bCs/>
          <w:i/>
          <w:iCs/>
        </w:rPr>
        <w:t>c</w:t>
      </w:r>
      <w:r w:rsidR="00026EA0" w:rsidRPr="00EC6079">
        <w:rPr>
          <w:rFonts w:cstheme="minorHAnsi"/>
          <w:b/>
          <w:bCs/>
          <w:i/>
          <w:iCs/>
          <w:vertAlign w:val="subscript"/>
        </w:rPr>
        <w:t>min</w:t>
      </w:r>
      <w:r w:rsidR="00026EA0" w:rsidRPr="00EC6079">
        <w:rPr>
          <w:rFonts w:cstheme="minorHAnsi"/>
          <w:b/>
          <w:bCs/>
        </w:rPr>
        <w:t>) and intervention duration (</w:t>
      </w:r>
      <w:r w:rsidR="00026EA0" w:rsidRPr="00EC6079">
        <w:rPr>
          <w:rFonts w:cstheme="minorHAnsi"/>
          <w:b/>
          <w:bCs/>
          <w:i/>
          <w:iCs/>
        </w:rPr>
        <w:t>d</w:t>
      </w:r>
      <w:r w:rsidR="00026EA0" w:rsidRPr="00EC6079">
        <w:rPr>
          <w:rFonts w:cstheme="minorHAnsi"/>
          <w:b/>
          <w:bCs/>
          <w:i/>
          <w:iCs/>
          <w:vertAlign w:val="subscript"/>
        </w:rPr>
        <w:t>t</w:t>
      </w:r>
      <w:r w:rsidR="00026EA0" w:rsidRPr="00EC6079">
        <w:rPr>
          <w:rFonts w:cstheme="minorHAnsi"/>
          <w:b/>
          <w:bCs/>
        </w:rPr>
        <w:t>)</w:t>
      </w:r>
      <w:r w:rsidR="00026EA0">
        <w:rPr>
          <w:rFonts w:cstheme="minorHAnsi"/>
          <w:b/>
          <w:bCs/>
        </w:rPr>
        <w:t xml:space="preserve"> to minimise maximum </w:t>
      </w:r>
      <w:r w:rsidR="00026EA0" w:rsidRPr="00D43492">
        <w:rPr>
          <w:rFonts w:cstheme="minorHAnsi"/>
          <w:b/>
          <w:bCs/>
          <w:i/>
          <w:iCs/>
        </w:rPr>
        <w:t xml:space="preserve">I(t) </w:t>
      </w:r>
      <w:r w:rsidR="00026EA0" w:rsidRPr="00CB2A0D">
        <w:rPr>
          <w:rFonts w:cstheme="minorHAnsi"/>
          <w:b/>
          <w:bCs/>
        </w:rPr>
        <w:t>peak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</w:rPr>
        <w:t>,</w:t>
      </w:r>
      <w:r w:rsidR="00026EA0" w:rsidRPr="00CB2A0D">
        <w:rPr>
          <w:rFonts w:cstheme="minorHAnsi"/>
          <w:b/>
          <w:bCs/>
        </w:rPr>
        <w:t xml:space="preserve"> and </w:t>
      </w:r>
      <w:r w:rsidR="00F57311">
        <w:rPr>
          <w:rFonts w:cstheme="minorHAnsi"/>
          <w:b/>
          <w:bCs/>
        </w:rPr>
        <w:t>the attack rate</w:t>
      </w:r>
      <w:r w:rsidR="00026EA0">
        <w:rPr>
          <w:rFonts w:cstheme="minorHAnsi"/>
          <w:b/>
          <w:bCs/>
        </w:rPr>
        <w:t xml:space="preserve">, </w:t>
      </w:r>
      <w:proofErr w:type="spellStart"/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26EA0" w:rsidRPr="001B4082"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026EA0">
        <w:rPr>
          <w:rFonts w:cstheme="minorHAnsi"/>
          <w:b/>
          <w:bCs/>
          <w:i/>
          <w:iCs/>
        </w:rPr>
        <w:t>)</w:t>
      </w:r>
      <w:r w:rsidR="00026EA0" w:rsidRPr="00CB2A0D">
        <w:rPr>
          <w:rFonts w:cstheme="minorHAnsi"/>
          <w:b/>
          <w:bCs/>
        </w:rPr>
        <w:t>.</w:t>
      </w:r>
      <w:r w:rsidR="0015080D">
        <w:rPr>
          <w:rFonts w:cstheme="minorHAnsi"/>
        </w:rPr>
        <w:t xml:space="preserve"> The purpose of this analysis was to </w:t>
      </w:r>
      <w:r w:rsidR="0015080D" w:rsidRPr="00026EA0">
        <w:rPr>
          <w:rFonts w:cstheme="minorHAnsi"/>
        </w:rPr>
        <w:t>represent the optimisation of an initial intervention, with the introduction of more sustainable reductions in transmission (test, track</w:t>
      </w:r>
      <w:r w:rsidR="0015080D">
        <w:rPr>
          <w:rFonts w:cstheme="minorHAnsi"/>
        </w:rPr>
        <w:t xml:space="preserve"> and</w:t>
      </w:r>
      <w:r w:rsidR="0015080D" w:rsidRPr="00026EA0">
        <w:rPr>
          <w:rFonts w:cstheme="minorHAnsi"/>
        </w:rPr>
        <w:t xml:space="preserve"> trac</w:t>
      </w:r>
      <w:r w:rsidR="0015080D">
        <w:rPr>
          <w:rFonts w:cstheme="minorHAnsi"/>
        </w:rPr>
        <w:t>e</w:t>
      </w:r>
      <w:r w:rsidR="0015080D" w:rsidRPr="00026EA0">
        <w:rPr>
          <w:rFonts w:cstheme="minorHAnsi"/>
        </w:rPr>
        <w:t xml:space="preserve"> capacity) modelled through indefinite reduction</w:t>
      </w:r>
      <w:r w:rsidR="0015080D">
        <w:rPr>
          <w:rFonts w:cstheme="minorHAnsi"/>
        </w:rPr>
        <w:t>s</w:t>
      </w:r>
      <w:r w:rsidR="0015080D" w:rsidRPr="00026EA0">
        <w:rPr>
          <w:rFonts w:cstheme="minorHAnsi"/>
        </w:rPr>
        <w:t xml:space="preserve"> to transmission </w:t>
      </w:r>
      <w:r w:rsidR="0015080D">
        <w:rPr>
          <w:rFonts w:cstheme="minorHAnsi"/>
        </w:rPr>
        <w:t>in intervention 2</w:t>
      </w:r>
      <w:r w:rsidR="0015080D" w:rsidRPr="00026EA0">
        <w:rPr>
          <w:rFonts w:cstheme="minorHAnsi"/>
        </w:rPr>
        <w:t xml:space="preserve">. </w:t>
      </w:r>
      <w:r w:rsidR="0015080D">
        <w:rPr>
          <w:rFonts w:cstheme="minorHAnsi"/>
        </w:rPr>
        <w:t>Note that for A) b</w:t>
      </w:r>
      <w:r w:rsidR="00026EA0" w:rsidRPr="00B60F28">
        <w:rPr>
          <w:rFonts w:cstheme="minorHAnsi"/>
        </w:rPr>
        <w:t>lue shading indicates the period of intervention</w:t>
      </w:r>
      <w:r w:rsidR="00026EA0">
        <w:rPr>
          <w:rFonts w:cstheme="minorHAnsi"/>
        </w:rPr>
        <w:t xml:space="preserve"> 1 and red shading indicates period of intervention 2</w:t>
      </w:r>
      <w:r w:rsidR="00026EA0" w:rsidRPr="00B60F28">
        <w:rPr>
          <w:rFonts w:cstheme="minorHAnsi"/>
        </w:rPr>
        <w:t>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026EA0">
        <w:rPr>
          <w:rFonts w:cstheme="minorHAnsi"/>
        </w:rPr>
        <w:t xml:space="preserve"> As </w:t>
      </w:r>
      <w:r w:rsidR="00026EA0" w:rsidRPr="0015080D">
        <w:rPr>
          <w:rFonts w:cstheme="minorHAnsi"/>
          <w:i/>
          <w:iCs/>
        </w:rPr>
        <w:t>t</w:t>
      </w:r>
      <w:r w:rsidR="00026EA0" w:rsidRPr="0015080D">
        <w:rPr>
          <w:rFonts w:cstheme="minorHAnsi"/>
          <w:i/>
          <w:iCs/>
          <w:vertAlign w:val="subscript"/>
        </w:rPr>
        <w:t>p2</w:t>
      </w:r>
      <w:r w:rsidR="00026EA0">
        <w:rPr>
          <w:rFonts w:cstheme="minorHAnsi"/>
        </w:rPr>
        <w:t xml:space="preserve"> was set at </w:t>
      </w:r>
      <w:r w:rsidR="00026EA0" w:rsidRPr="0015080D">
        <w:rPr>
          <w:rFonts w:cstheme="minorHAnsi"/>
          <w:i/>
          <w:iCs/>
        </w:rPr>
        <w:t>t</w:t>
      </w:r>
      <w:r w:rsidR="00026EA0">
        <w:rPr>
          <w:rFonts w:cstheme="minorHAnsi"/>
        </w:rPr>
        <w:t xml:space="preserve"> = 100, it was not possible to compensate for differing intervention magnitudes over the intervention duration for scenario 2, 3, 4 5, with all scenarios set at </w:t>
      </w:r>
      <w:r w:rsidR="00026EA0" w:rsidRPr="0015080D">
        <w:rPr>
          <w:rFonts w:cstheme="minorHAnsi"/>
          <w:i/>
          <w:iCs/>
        </w:rPr>
        <w:t>d</w:t>
      </w:r>
      <w:r w:rsidR="00026EA0" w:rsidRPr="0015080D">
        <w:rPr>
          <w:rFonts w:cstheme="minorHAnsi"/>
          <w:i/>
          <w:iCs/>
          <w:vertAlign w:val="subscript"/>
        </w:rPr>
        <w:t>t1</w:t>
      </w:r>
      <w:r w:rsidR="00026EA0">
        <w:rPr>
          <w:rFonts w:cstheme="minorHAnsi"/>
        </w:rPr>
        <w:t xml:space="preserve"> = 42 days (6 weeks). Therefore the scenario 1 trajectory plot and sensitivity analysis </w:t>
      </w:r>
      <w:r w:rsidR="0015080D">
        <w:rPr>
          <w:rFonts w:cstheme="minorHAnsi"/>
        </w:rPr>
        <w:t>was</w:t>
      </w:r>
      <w:r w:rsidR="00026EA0">
        <w:rPr>
          <w:rFonts w:cstheme="minorHAnsi"/>
        </w:rPr>
        <w:t xml:space="preserve"> not comparable to all other scenarios.</w:t>
      </w:r>
    </w:p>
    <w:p w14:paraId="692F8E17" w14:textId="606AEC62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0FB5840" w14:textId="45755143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6736CC9" w14:textId="56562D7E" w:rsidR="00A23D16" w:rsidRDefault="00BF259F" w:rsidP="00315C46">
      <w:pPr>
        <w:spacing w:after="0" w:line="360" w:lineRule="auto"/>
        <w:jc w:val="both"/>
        <w:rPr>
          <w:ins w:id="3" w:author="Alexander Morgan" w:date="2020-11-18T15:22:00Z"/>
          <w:rFonts w:cstheme="minorHAnsi"/>
          <w:b/>
          <w:bCs/>
        </w:rPr>
      </w:pPr>
      <w:del w:id="4" w:author="Alexander Morgan" w:date="2020-11-18T15:22:00Z">
        <w:r w:rsidDel="00FE4B4F">
          <w:rPr>
            <w:noProof/>
          </w:rPr>
          <w:lastRenderedPageBreak/>
          <w:drawing>
            <wp:inline distT="0" distB="0" distL="0" distR="0" wp14:anchorId="4EEABB6D" wp14:editId="7E351AE8">
              <wp:extent cx="5731510" cy="4093845"/>
              <wp:effectExtent l="0" t="0" r="2540" b="190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4093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31C1450" w14:textId="3222963F" w:rsidR="00FE4B4F" w:rsidRDefault="00EE58A3">
      <w:pPr>
        <w:spacing w:after="0" w:line="360" w:lineRule="auto"/>
        <w:jc w:val="center"/>
        <w:rPr>
          <w:rFonts w:cstheme="minorHAnsi"/>
          <w:b/>
          <w:bCs/>
        </w:rPr>
        <w:pPrChange w:id="5" w:author="Alexander Morgan" w:date="2020-11-19T00:08:00Z">
          <w:pPr>
            <w:spacing w:after="0" w:line="360" w:lineRule="auto"/>
            <w:jc w:val="both"/>
          </w:pPr>
        </w:pPrChange>
      </w:pPr>
      <w:ins w:id="6" w:author="Alexander Morgan" w:date="2020-11-19T15:52:00Z">
        <w:r>
          <w:rPr>
            <w:noProof/>
          </w:rPr>
          <w:lastRenderedPageBreak/>
          <w:drawing>
            <wp:inline distT="0" distB="0" distL="0" distR="0" wp14:anchorId="2CC95559" wp14:editId="34B6D272">
              <wp:extent cx="5207534" cy="5951220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10960" cy="59551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rFonts w:cstheme="minorHAnsi"/>
            <w:b/>
            <w:bCs/>
          </w:rPr>
          <w:t xml:space="preserve">    </w:t>
        </w:r>
      </w:ins>
    </w:p>
    <w:p w14:paraId="742C61B5" w14:textId="5DD603B3" w:rsidR="00A23D16" w:rsidRDefault="00A23D16" w:rsidP="00CA0F50">
      <w:pPr>
        <w:spacing w:after="0" w:line="360" w:lineRule="auto"/>
        <w:jc w:val="both"/>
        <w:rPr>
          <w:ins w:id="7" w:author="Alexander Morgan" w:date="2020-11-18T23:24:00Z"/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>.</w:t>
      </w:r>
      <w:r w:rsidR="00722BAC">
        <w:rPr>
          <w:rFonts w:cstheme="minorHAnsi"/>
          <w:b/>
          <w:bCs/>
        </w:rPr>
        <w:t xml:space="preserve"> </w:t>
      </w:r>
      <w:ins w:id="8" w:author="Alexander Morgan" w:date="2020-11-18T23:25:00Z">
        <w:r w:rsidR="00CA0F50">
          <w:rPr>
            <w:rFonts w:cstheme="minorHAnsi"/>
            <w:b/>
            <w:bCs/>
          </w:rPr>
          <w:t xml:space="preserve">Susceptible-Exposed-Infectious-Recovered (SEIR) model. A) </w:t>
        </w:r>
      </w:ins>
      <w:r>
        <w:rPr>
          <w:b/>
          <w:bCs/>
        </w:rPr>
        <w:t>T</w:t>
      </w:r>
      <w:r>
        <w:rPr>
          <w:rFonts w:cstheme="minorHAnsi"/>
          <w:b/>
          <w:bCs/>
        </w:rPr>
        <w:t>rajectory plots</w:t>
      </w:r>
      <w:ins w:id="9" w:author="Alexander Morgan" w:date="2020-11-18T23:25:00Z">
        <w:r w:rsidR="00CA0F50">
          <w:rPr>
            <w:rFonts w:cstheme="minorHAnsi"/>
            <w:b/>
            <w:bCs/>
          </w:rPr>
          <w:t xml:space="preserve"> for </w:t>
        </w:r>
      </w:ins>
      <w:ins w:id="10" w:author="Alexander Morgan" w:date="2020-11-18T23:26:00Z">
        <w:r w:rsidR="00CA0F50">
          <w:rPr>
            <w:rFonts w:cstheme="minorHAnsi"/>
            <w:b/>
            <w:bCs/>
          </w:rPr>
          <w:t>the COVID-19 prevalence epidemic curve, B</w:t>
        </w:r>
      </w:ins>
      <w:ins w:id="11" w:author="Alexander Morgan" w:date="2020-11-19T14:12:00Z">
        <w:r w:rsidR="000B6A37">
          <w:rPr>
            <w:rFonts w:cstheme="minorHAnsi"/>
            <w:b/>
            <w:bCs/>
          </w:rPr>
          <w:t>-C</w:t>
        </w:r>
      </w:ins>
      <w:ins w:id="12" w:author="Alexander Morgan" w:date="2020-11-18T23:26:00Z">
        <w:r w:rsidR="00CA0F50">
          <w:rPr>
            <w:rFonts w:cstheme="minorHAnsi"/>
            <w:b/>
            <w:bCs/>
          </w:rPr>
          <w:t xml:space="preserve">) </w:t>
        </w:r>
      </w:ins>
      <w:ins w:id="13" w:author="Alexander Morgan" w:date="2020-11-18T23:29:00Z">
        <w:r w:rsidR="00CA0F50">
          <w:rPr>
            <w:rFonts w:cstheme="minorHAnsi"/>
            <w:b/>
            <w:bCs/>
          </w:rPr>
          <w:t>Single intervention s</w:t>
        </w:r>
      </w:ins>
      <w:ins w:id="14" w:author="Alexander Morgan" w:date="2020-11-18T23:26:00Z">
        <w:r w:rsidR="00CA0F50">
          <w:rPr>
            <w:rFonts w:cstheme="minorHAnsi"/>
            <w:b/>
            <w:bCs/>
          </w:rPr>
          <w:t xml:space="preserve">ensitivity analysis </w:t>
        </w:r>
      </w:ins>
      <w:ins w:id="15" w:author="Alexander Morgan" w:date="2020-11-18T23:28:00Z">
        <w:r w:rsidR="00CA0F50">
          <w:rPr>
            <w:rFonts w:cstheme="minorHAnsi"/>
            <w:b/>
            <w:bCs/>
          </w:rPr>
          <w:t>for the effect of intervention duration (</w:t>
        </w:r>
      </w:ins>
      <w:ins w:id="16" w:author="Alexander Morgan" w:date="2020-11-18T23:29:00Z">
        <w:r w:rsidR="00CA0F50" w:rsidRPr="00CA0F50">
          <w:rPr>
            <w:rFonts w:cstheme="minorHAnsi"/>
            <w:b/>
            <w:bCs/>
            <w:i/>
            <w:iCs/>
            <w:rPrChange w:id="17" w:author="Alexander Morgan" w:date="2020-11-18T23:29:00Z">
              <w:rPr>
                <w:rFonts w:cstheme="minorHAnsi"/>
                <w:b/>
                <w:bCs/>
              </w:rPr>
            </w:rPrChange>
          </w:rPr>
          <w:t>d</w:t>
        </w:r>
        <w:r w:rsidR="00CA0F50" w:rsidRPr="00CA0F50">
          <w:rPr>
            <w:rFonts w:cstheme="minorHAnsi"/>
            <w:b/>
            <w:bCs/>
            <w:i/>
            <w:iCs/>
            <w:vertAlign w:val="subscript"/>
            <w:rPrChange w:id="18" w:author="Alexander Morgan" w:date="2020-11-18T23:29:00Z">
              <w:rPr>
                <w:rFonts w:cstheme="minorHAnsi"/>
                <w:b/>
                <w:bCs/>
              </w:rPr>
            </w:rPrChange>
          </w:rPr>
          <w:t>t</w:t>
        </w:r>
      </w:ins>
      <w:ins w:id="19" w:author="Alexander Morgan" w:date="2020-11-18T23:28:00Z">
        <w:r w:rsidR="00CA0F50">
          <w:rPr>
            <w:rFonts w:cstheme="minorHAnsi"/>
            <w:b/>
            <w:bCs/>
          </w:rPr>
          <w:t>) and trigger point (</w:t>
        </w:r>
      </w:ins>
      <w:proofErr w:type="spellStart"/>
      <w:ins w:id="20" w:author="Alexander Morgan" w:date="2020-11-18T23:29:00Z">
        <w:r w:rsidR="00CA0F50" w:rsidRPr="00CA0F50">
          <w:rPr>
            <w:rFonts w:cstheme="minorHAnsi"/>
            <w:b/>
            <w:bCs/>
            <w:i/>
            <w:iCs/>
            <w:rPrChange w:id="21" w:author="Alexander Morgan" w:date="2020-11-18T23:29:00Z">
              <w:rPr>
                <w:rFonts w:cstheme="minorHAnsi"/>
                <w:b/>
                <w:bCs/>
              </w:rPr>
            </w:rPrChange>
          </w:rPr>
          <w:t>t</w:t>
        </w:r>
        <w:r w:rsidR="00CA0F50" w:rsidRPr="00CA0F50">
          <w:rPr>
            <w:rFonts w:cstheme="minorHAnsi"/>
            <w:b/>
            <w:bCs/>
            <w:i/>
            <w:iCs/>
            <w:vertAlign w:val="subscript"/>
            <w:rPrChange w:id="22" w:author="Alexander Morgan" w:date="2020-11-18T23:29:00Z">
              <w:rPr>
                <w:rFonts w:cstheme="minorHAnsi"/>
                <w:b/>
                <w:bCs/>
              </w:rPr>
            </w:rPrChange>
          </w:rPr>
          <w:t>p</w:t>
        </w:r>
      </w:ins>
      <w:proofErr w:type="spellEnd"/>
      <w:ins w:id="23" w:author="Alexander Morgan" w:date="2020-11-18T23:28:00Z">
        <w:r w:rsidR="00CA0F50">
          <w:rPr>
            <w:rFonts w:cstheme="minorHAnsi"/>
            <w:b/>
            <w:bCs/>
          </w:rPr>
          <w:t>)</w:t>
        </w:r>
      </w:ins>
      <w:ins w:id="24" w:author="Alexander Morgan" w:date="2020-11-18T23:31:00Z">
        <w:r w:rsidR="00CA0F50">
          <w:rPr>
            <w:rFonts w:cstheme="minorHAnsi"/>
            <w:b/>
            <w:bCs/>
          </w:rPr>
          <w:t xml:space="preserve"> on the</w:t>
        </w:r>
      </w:ins>
      <w:ins w:id="25" w:author="Alexander Morgan" w:date="2020-11-18T23:28:00Z">
        <w:r w:rsidR="00CA0F50">
          <w:rPr>
            <w:rFonts w:cstheme="minorHAnsi"/>
            <w:b/>
            <w:bCs/>
          </w:rPr>
          <w:t xml:space="preserve"> peak prevalence (</w:t>
        </w:r>
        <w:r w:rsidR="00CA0F50" w:rsidRPr="00CA0F50">
          <w:rPr>
            <w:rFonts w:cstheme="minorHAnsi"/>
            <w:b/>
            <w:bCs/>
            <w:i/>
            <w:iCs/>
            <w:rPrChange w:id="26" w:author="Alexander Morgan" w:date="2020-11-18T23:30:00Z">
              <w:rPr>
                <w:rFonts w:cstheme="minorHAnsi"/>
                <w:b/>
                <w:bCs/>
              </w:rPr>
            </w:rPrChange>
          </w:rPr>
          <w:t>I</w:t>
        </w:r>
        <w:r w:rsidR="00CA0F50" w:rsidRPr="00CA0F50">
          <w:rPr>
            <w:rFonts w:cstheme="minorHAnsi"/>
            <w:b/>
            <w:bCs/>
            <w:i/>
            <w:iCs/>
            <w:vertAlign w:val="subscript"/>
            <w:rPrChange w:id="27" w:author="Alexander Morgan" w:date="2020-11-18T23:30:00Z">
              <w:rPr>
                <w:rFonts w:cstheme="minorHAnsi"/>
                <w:b/>
                <w:bCs/>
              </w:rPr>
            </w:rPrChange>
          </w:rPr>
          <w:t>max</w:t>
        </w:r>
        <w:r w:rsidR="00CA0F50">
          <w:rPr>
            <w:rFonts w:cstheme="minorHAnsi"/>
            <w:b/>
            <w:bCs/>
          </w:rPr>
          <w:t>)</w:t>
        </w:r>
      </w:ins>
      <w:ins w:id="28" w:author="Alexander Morgan" w:date="2020-11-19T14:13:00Z">
        <w:r w:rsidR="000B6A37">
          <w:rPr>
            <w:rFonts w:cstheme="minorHAnsi"/>
            <w:b/>
            <w:bCs/>
          </w:rPr>
          <w:t xml:space="preserve"> or the attack rate (</w:t>
        </w:r>
        <w:proofErr w:type="spellStart"/>
        <w:r w:rsidR="000B6A37" w:rsidRPr="000B6A37">
          <w:rPr>
            <w:rFonts w:cstheme="minorHAnsi"/>
            <w:b/>
            <w:bCs/>
            <w:i/>
            <w:iCs/>
            <w:rPrChange w:id="29" w:author="Alexander Morgan" w:date="2020-11-19T14:13:00Z">
              <w:rPr>
                <w:rFonts w:cstheme="minorHAnsi"/>
                <w:b/>
                <w:bCs/>
              </w:rPr>
            </w:rPrChange>
          </w:rPr>
          <w:t>I</w:t>
        </w:r>
        <w:r w:rsidR="000B6A37" w:rsidRPr="000B6A37">
          <w:rPr>
            <w:rFonts w:cstheme="minorHAnsi"/>
            <w:b/>
            <w:bCs/>
            <w:i/>
            <w:iCs/>
            <w:vertAlign w:val="subscript"/>
            <w:rPrChange w:id="30" w:author="Alexander Morgan" w:date="2020-11-19T14:13:00Z">
              <w:rPr>
                <w:rFonts w:cstheme="minorHAnsi"/>
                <w:b/>
                <w:bCs/>
              </w:rPr>
            </w:rPrChange>
          </w:rPr>
          <w:t>c</w:t>
        </w:r>
        <w:proofErr w:type="spellEnd"/>
        <w:r w:rsidR="000B6A37">
          <w:rPr>
            <w:rFonts w:cstheme="minorHAnsi"/>
            <w:b/>
            <w:bCs/>
          </w:rPr>
          <w:t>(</w:t>
        </w:r>
        <w:proofErr w:type="spellStart"/>
        <w:r w:rsidR="000B6A37" w:rsidRPr="000B6A37">
          <w:rPr>
            <w:rFonts w:cstheme="minorHAnsi"/>
            <w:b/>
            <w:bCs/>
            <w:i/>
            <w:iCs/>
            <w:rPrChange w:id="31" w:author="Alexander Morgan" w:date="2020-11-19T14:13:00Z">
              <w:rPr>
                <w:rFonts w:cstheme="minorHAnsi"/>
                <w:b/>
                <w:bCs/>
              </w:rPr>
            </w:rPrChange>
          </w:rPr>
          <w:t>t</w:t>
        </w:r>
        <w:r w:rsidR="000B6A37" w:rsidRPr="000B6A37">
          <w:rPr>
            <w:rFonts w:cstheme="minorHAnsi"/>
            <w:b/>
            <w:bCs/>
            <w:i/>
            <w:iCs/>
            <w:vertAlign w:val="subscript"/>
            <w:rPrChange w:id="32" w:author="Alexander Morgan" w:date="2020-11-19T14:13:00Z">
              <w:rPr>
                <w:rFonts w:cstheme="minorHAnsi"/>
                <w:b/>
                <w:bCs/>
              </w:rPr>
            </w:rPrChange>
          </w:rPr>
          <w:t>max</w:t>
        </w:r>
        <w:proofErr w:type="spellEnd"/>
        <w:r w:rsidR="000B6A37">
          <w:rPr>
            <w:rFonts w:cstheme="minorHAnsi"/>
            <w:b/>
            <w:bCs/>
          </w:rPr>
          <w:t>))</w:t>
        </w:r>
      </w:ins>
      <w:ins w:id="33" w:author="Alexander Morgan" w:date="2020-11-18T23:28:00Z">
        <w:r w:rsidR="00CA0F50">
          <w:rPr>
            <w:rFonts w:cstheme="minorHAnsi"/>
            <w:b/>
            <w:bCs/>
          </w:rPr>
          <w:t xml:space="preserve"> </w:t>
        </w:r>
      </w:ins>
      <w:ins w:id="34" w:author="Alexander Morgan" w:date="2020-11-19T14:13:00Z">
        <w:r w:rsidR="000B6A37">
          <w:rPr>
            <w:rFonts w:cstheme="minorHAnsi"/>
            <w:b/>
            <w:bCs/>
          </w:rPr>
          <w:t>D-E</w:t>
        </w:r>
      </w:ins>
      <w:ins w:id="35" w:author="Alexander Morgan" w:date="2020-11-18T23:28:00Z">
        <w:r w:rsidR="00CA0F50">
          <w:rPr>
            <w:rFonts w:cstheme="minorHAnsi"/>
            <w:b/>
            <w:bCs/>
          </w:rPr>
          <w:t>)</w:t>
        </w:r>
      </w:ins>
      <w:ins w:id="36" w:author="Alexander Morgan" w:date="2020-11-18T23:29:00Z">
        <w:r w:rsidR="00CA0F50">
          <w:rPr>
            <w:rFonts w:cstheme="minorHAnsi"/>
            <w:b/>
            <w:bCs/>
          </w:rPr>
          <w:t xml:space="preserve"> Dual-intervention sensitivity </w:t>
        </w:r>
      </w:ins>
      <w:ins w:id="37" w:author="Alexander Morgan" w:date="2020-11-18T23:31:00Z">
        <w:r w:rsidR="00CA0F50">
          <w:rPr>
            <w:rFonts w:cstheme="minorHAnsi"/>
            <w:b/>
            <w:bCs/>
          </w:rPr>
          <w:t>analysis for the effect of intervention trigger point 1 (</w:t>
        </w:r>
        <w:r w:rsidR="00CA0F50" w:rsidRPr="00CA0F50">
          <w:rPr>
            <w:rFonts w:cstheme="minorHAnsi"/>
            <w:b/>
            <w:bCs/>
            <w:i/>
            <w:iCs/>
          </w:rPr>
          <w:t>t</w:t>
        </w:r>
        <w:r w:rsidR="00CA0F50" w:rsidRPr="00CA0F50">
          <w:rPr>
            <w:rFonts w:cstheme="minorHAnsi"/>
            <w:b/>
            <w:bCs/>
            <w:i/>
            <w:iCs/>
            <w:vertAlign w:val="subscript"/>
            <w:rPrChange w:id="38" w:author="Alexander Morgan" w:date="2020-11-18T23:31:00Z">
              <w:rPr>
                <w:rFonts w:cstheme="minorHAnsi"/>
                <w:b/>
                <w:bCs/>
                <w:i/>
                <w:iCs/>
              </w:rPr>
            </w:rPrChange>
          </w:rPr>
          <w:t>p1</w:t>
        </w:r>
        <w:r w:rsidR="00CA0F50">
          <w:rPr>
            <w:rFonts w:cstheme="minorHAnsi"/>
            <w:b/>
            <w:bCs/>
          </w:rPr>
          <w:t>) and trigger point 2 (</w:t>
        </w:r>
        <w:r w:rsidR="00CA0F50" w:rsidRPr="00093628">
          <w:rPr>
            <w:rFonts w:cstheme="minorHAnsi"/>
            <w:b/>
            <w:bCs/>
            <w:i/>
            <w:iCs/>
          </w:rPr>
          <w:t>t</w:t>
        </w:r>
        <w:r w:rsidR="00CA0F50" w:rsidRPr="00093628">
          <w:rPr>
            <w:rFonts w:cstheme="minorHAnsi"/>
            <w:b/>
            <w:bCs/>
            <w:i/>
            <w:iCs/>
            <w:vertAlign w:val="subscript"/>
          </w:rPr>
          <w:t>p</w:t>
        </w:r>
        <w:r w:rsidR="00CA0F50">
          <w:rPr>
            <w:rFonts w:cstheme="minorHAnsi"/>
            <w:b/>
            <w:bCs/>
            <w:i/>
            <w:iCs/>
            <w:vertAlign w:val="subscript"/>
          </w:rPr>
          <w:t>2</w:t>
        </w:r>
        <w:r w:rsidR="00CA0F50">
          <w:rPr>
            <w:rFonts w:cstheme="minorHAnsi"/>
            <w:b/>
            <w:bCs/>
          </w:rPr>
          <w:t>) on the peak prevalence (</w:t>
        </w:r>
        <w:r w:rsidR="00CA0F50" w:rsidRPr="00093628">
          <w:rPr>
            <w:rFonts w:cstheme="minorHAnsi"/>
            <w:b/>
            <w:bCs/>
            <w:i/>
            <w:iCs/>
          </w:rPr>
          <w:t>I</w:t>
        </w:r>
        <w:r w:rsidR="00CA0F50" w:rsidRPr="00093628">
          <w:rPr>
            <w:rFonts w:cstheme="minorHAnsi"/>
            <w:b/>
            <w:bCs/>
            <w:i/>
            <w:iCs/>
            <w:vertAlign w:val="subscript"/>
          </w:rPr>
          <w:t>max</w:t>
        </w:r>
        <w:r w:rsidR="00CA0F50">
          <w:rPr>
            <w:rFonts w:cstheme="minorHAnsi"/>
            <w:b/>
            <w:bCs/>
          </w:rPr>
          <w:t>)</w:t>
        </w:r>
      </w:ins>
      <w:ins w:id="39" w:author="Alexander Morgan" w:date="2020-11-19T14:13:00Z">
        <w:r w:rsidR="000B6A37">
          <w:rPr>
            <w:rFonts w:cstheme="minorHAnsi"/>
            <w:b/>
            <w:bCs/>
          </w:rPr>
          <w:t xml:space="preserve"> or the attack rate (</w:t>
        </w:r>
        <w:proofErr w:type="spellStart"/>
        <w:r w:rsidR="000B6A37" w:rsidRPr="00E81F3A">
          <w:rPr>
            <w:rFonts w:cstheme="minorHAnsi"/>
            <w:b/>
            <w:bCs/>
            <w:i/>
            <w:iCs/>
          </w:rPr>
          <w:t>I</w:t>
        </w:r>
        <w:r w:rsidR="000B6A37" w:rsidRPr="00E81F3A">
          <w:rPr>
            <w:rFonts w:cstheme="minorHAnsi"/>
            <w:b/>
            <w:bCs/>
            <w:i/>
            <w:iCs/>
            <w:vertAlign w:val="subscript"/>
          </w:rPr>
          <w:t>c</w:t>
        </w:r>
        <w:proofErr w:type="spellEnd"/>
        <w:r w:rsidR="000B6A37">
          <w:rPr>
            <w:rFonts w:cstheme="minorHAnsi"/>
            <w:b/>
            <w:bCs/>
          </w:rPr>
          <w:t>(</w:t>
        </w:r>
        <w:proofErr w:type="spellStart"/>
        <w:r w:rsidR="000B6A37" w:rsidRPr="00E81F3A">
          <w:rPr>
            <w:rFonts w:cstheme="minorHAnsi"/>
            <w:b/>
            <w:bCs/>
            <w:i/>
            <w:iCs/>
          </w:rPr>
          <w:t>t</w:t>
        </w:r>
        <w:r w:rsidR="000B6A37" w:rsidRPr="00E81F3A">
          <w:rPr>
            <w:rFonts w:cstheme="minorHAnsi"/>
            <w:b/>
            <w:bCs/>
            <w:i/>
            <w:iCs/>
            <w:vertAlign w:val="subscript"/>
          </w:rPr>
          <w:t>max</w:t>
        </w:r>
        <w:proofErr w:type="spellEnd"/>
        <w:r w:rsidR="000B6A37">
          <w:rPr>
            <w:rFonts w:cstheme="minorHAnsi"/>
            <w:b/>
            <w:bCs/>
          </w:rPr>
          <w:t>))</w:t>
        </w:r>
      </w:ins>
      <w:ins w:id="40" w:author="Alexander Morgan" w:date="2020-11-18T23:31:00Z">
        <w:r w:rsidR="00CA0F50">
          <w:rPr>
            <w:rFonts w:cstheme="minorHAnsi"/>
            <w:b/>
            <w:bCs/>
          </w:rPr>
          <w:t xml:space="preserve">. </w:t>
        </w:r>
      </w:ins>
      <w:del w:id="41" w:author="Alexander Morgan" w:date="2020-11-18T23:32:00Z">
        <w:r w:rsidR="00AE7175" w:rsidDel="00CA0F50">
          <w:rPr>
            <w:rFonts w:cstheme="minorHAnsi"/>
            <w:b/>
            <w:bCs/>
          </w:rPr>
          <w:delText>,</w:delText>
        </w:r>
        <w:r w:rsidDel="00CA0F50">
          <w:rPr>
            <w:rFonts w:cstheme="minorHAnsi"/>
            <w:b/>
            <w:bCs/>
          </w:rPr>
          <w:delText xml:space="preserve"> changes in </w:delText>
        </w:r>
        <w:r w:rsidRPr="00026EA0" w:rsidDel="00CA0F50">
          <w:rPr>
            <w:rFonts w:cstheme="minorHAnsi"/>
            <w:b/>
            <w:bCs/>
            <w:i/>
            <w:iCs/>
          </w:rPr>
          <w:delText>β(t)</w:delText>
        </w:r>
        <w:r w:rsidDel="00CA0F50">
          <w:rPr>
            <w:rFonts w:cstheme="minorHAnsi"/>
            <w:b/>
            <w:bCs/>
          </w:rPr>
          <w:delText xml:space="preserve"> </w:delText>
        </w:r>
        <w:r w:rsidR="00AE7175" w:rsidRPr="00AE7175" w:rsidDel="00CA0F50">
          <w:rPr>
            <w:rFonts w:cstheme="minorHAnsi"/>
            <w:b/>
            <w:bCs/>
          </w:rPr>
          <w:delText xml:space="preserve">and </w:delText>
        </w:r>
        <w:r w:rsidR="00AE7175" w:rsidRPr="00AE7175" w:rsidDel="00CA0F50">
          <w:rPr>
            <w:rFonts w:cstheme="minorHAnsi"/>
            <w:b/>
            <w:bCs/>
            <w:i/>
            <w:iCs/>
          </w:rPr>
          <w:delText>R</w:delText>
        </w:r>
        <w:r w:rsidR="00AE7175" w:rsidRPr="00AE7175" w:rsidDel="00CA0F50">
          <w:rPr>
            <w:rFonts w:cstheme="minorHAnsi"/>
            <w:b/>
            <w:bCs/>
            <w:i/>
            <w:iCs/>
            <w:vertAlign w:val="subscript"/>
          </w:rPr>
          <w:delText>e</w:delText>
        </w:r>
        <w:r w:rsidR="00AE7175" w:rsidRPr="00AE7175" w:rsidDel="00CA0F50">
          <w:rPr>
            <w:rFonts w:cstheme="minorHAnsi"/>
            <w:b/>
            <w:bCs/>
            <w:i/>
            <w:iCs/>
          </w:rPr>
          <w:delText xml:space="preserve">(t) </w:delText>
        </w:r>
        <w:r w:rsidRPr="00AE7175" w:rsidDel="00CA0F50">
          <w:rPr>
            <w:rFonts w:cstheme="minorHAnsi"/>
            <w:b/>
            <w:bCs/>
          </w:rPr>
          <w:delText>for the</w:delText>
        </w:r>
        <w:r w:rsidDel="00CA0F50">
          <w:rPr>
            <w:rFonts w:cstheme="minorHAnsi"/>
            <w:b/>
            <w:bCs/>
          </w:rPr>
          <w:delText xml:space="preserve"> single-intervention SEIR model</w:delText>
        </w:r>
        <w:r w:rsidR="007428C6" w:rsidDel="00CA0F50">
          <w:rPr>
            <w:rFonts w:cstheme="minorHAnsi"/>
            <w:b/>
            <w:bCs/>
          </w:rPr>
          <w:delText xml:space="preserve"> for all five scenarios. </w:delText>
        </w:r>
      </w:del>
      <w:r w:rsidR="007428C6" w:rsidRPr="007428C6">
        <w:rPr>
          <w:rFonts w:cstheme="minorHAnsi"/>
        </w:rPr>
        <w:t>Note th</w:t>
      </w:r>
      <w:ins w:id="42" w:author="Alexander Morgan" w:date="2020-11-18T23:39:00Z">
        <w:r w:rsidR="003B0EAF">
          <w:rPr>
            <w:rFonts w:cstheme="minorHAnsi"/>
          </w:rPr>
          <w:t>e</w:t>
        </w:r>
      </w:ins>
      <w:del w:id="43" w:author="Alexander Morgan" w:date="2020-11-18T23:39:00Z">
        <w:r w:rsidR="007428C6" w:rsidRPr="007428C6" w:rsidDel="003B0EAF">
          <w:rPr>
            <w:rFonts w:cstheme="minorHAnsi"/>
          </w:rPr>
          <w:delText>at</w:delText>
        </w:r>
      </w:del>
      <w:ins w:id="44" w:author="Alexander Morgan" w:date="2020-11-18T23:39:00Z">
        <w:r w:rsidR="003B0EAF">
          <w:rPr>
            <w:rFonts w:cstheme="minorHAnsi"/>
          </w:rPr>
          <w:t xml:space="preserve"> new value for</w:t>
        </w:r>
      </w:ins>
      <w:r w:rsidR="007428C6">
        <w:rPr>
          <w:rFonts w:cstheme="minorHAnsi"/>
        </w:rPr>
        <w:t xml:space="preserve"> parameter</w:t>
      </w:r>
      <w:r w:rsidR="007428C6" w:rsidRPr="007428C6">
        <w:rPr>
          <w:rFonts w:cstheme="minorHAnsi"/>
        </w:rPr>
        <w:t xml:space="preserve"> </w:t>
      </w:r>
      <w:proofErr w:type="spellStart"/>
      <w:r w:rsidR="007428C6" w:rsidRPr="007428C6">
        <w:rPr>
          <w:rFonts w:cstheme="minorHAnsi"/>
          <w:i/>
          <w:iCs/>
        </w:rPr>
        <w:t>t</w:t>
      </w:r>
      <w:r w:rsidR="007428C6" w:rsidRPr="007428C6">
        <w:rPr>
          <w:rFonts w:cstheme="minorHAnsi"/>
          <w:i/>
          <w:iCs/>
          <w:vertAlign w:val="subscript"/>
        </w:rPr>
        <w:t>p</w:t>
      </w:r>
      <w:proofErr w:type="spellEnd"/>
      <w:r w:rsidR="007428C6" w:rsidRPr="007428C6">
        <w:rPr>
          <w:rFonts w:cstheme="minorHAnsi"/>
        </w:rPr>
        <w:t xml:space="preserve"> = 90</w:t>
      </w:r>
      <w:r w:rsidR="007428C6">
        <w:rPr>
          <w:rFonts w:cstheme="minorHAnsi"/>
        </w:rPr>
        <w:t>,</w:t>
      </w:r>
      <w:r w:rsidR="007428C6" w:rsidRPr="007428C6">
        <w:rPr>
          <w:rFonts w:cstheme="minorHAnsi"/>
        </w:rPr>
        <w:t xml:space="preserve"> corresponding to </w:t>
      </w:r>
      <w:proofErr w:type="spellStart"/>
      <w:r w:rsidR="007428C6" w:rsidRPr="007428C6">
        <w:rPr>
          <w:rFonts w:cstheme="minorHAnsi"/>
          <w:i/>
          <w:iCs/>
        </w:rPr>
        <w:t>I</w:t>
      </w:r>
      <w:r w:rsidR="007428C6" w:rsidRPr="007428C6">
        <w:rPr>
          <w:rFonts w:cstheme="minorHAnsi"/>
          <w:i/>
          <w:iCs/>
          <w:vertAlign w:val="subscript"/>
        </w:rPr>
        <w:t>c</w:t>
      </w:r>
      <w:proofErr w:type="spellEnd"/>
      <w:r w:rsidR="007428C6" w:rsidRPr="007428C6">
        <w:rPr>
          <w:rFonts w:cstheme="minorHAnsi"/>
          <w:i/>
          <w:iCs/>
        </w:rPr>
        <w:t>(90)</w:t>
      </w:r>
      <w:r w:rsidR="007428C6" w:rsidRPr="007428C6">
        <w:rPr>
          <w:rFonts w:cstheme="minorHAnsi"/>
        </w:rPr>
        <w:t xml:space="preserve"> = 0.0206. The transition rate from exposed-to-infected, equivalent to the reciprocal of the average </w:t>
      </w:r>
      <w:r w:rsidR="007428C6">
        <w:rPr>
          <w:rFonts w:cstheme="minorHAnsi"/>
        </w:rPr>
        <w:t>duration spent</w:t>
      </w:r>
      <w:del w:id="45" w:author="Alexander Morgan" w:date="2020-11-18T23:40:00Z">
        <w:r w:rsidR="007428C6" w:rsidDel="003B0EAF">
          <w:rPr>
            <w:rFonts w:cstheme="minorHAnsi"/>
          </w:rPr>
          <w:delText xml:space="preserve"> in</w:delText>
        </w:r>
      </w:del>
      <w:ins w:id="46" w:author="Alexander Morgan" w:date="2020-11-18T23:39:00Z">
        <w:r w:rsidR="003B0EAF">
          <w:rPr>
            <w:rFonts w:cstheme="minorHAnsi"/>
          </w:rPr>
          <w:t xml:space="preserve"> infected with SARS-COV</w:t>
        </w:r>
      </w:ins>
      <w:ins w:id="47" w:author="Alexander Morgan" w:date="2020-11-18T23:40:00Z">
        <w:r w:rsidR="003B0EAF">
          <w:rPr>
            <w:rFonts w:cstheme="minorHAnsi"/>
          </w:rPr>
          <w:t xml:space="preserve">-2 and in a non-infectious exposed state </w:t>
        </w:r>
      </w:ins>
      <w:del w:id="48" w:author="Alexander Morgan" w:date="2020-11-18T23:40:00Z">
        <w:r w:rsidR="007428C6" w:rsidDel="003B0EAF">
          <w:rPr>
            <w:rFonts w:cstheme="minorHAnsi"/>
          </w:rPr>
          <w:delText xml:space="preserve"> the </w:delText>
        </w:r>
        <w:r w:rsidR="007428C6" w:rsidRPr="007428C6" w:rsidDel="003B0EAF">
          <w:rPr>
            <w:rFonts w:cstheme="minorHAnsi"/>
          </w:rPr>
          <w:delText>COVID-19 incubation period</w:delText>
        </w:r>
      </w:del>
      <w:r w:rsidR="007428C6" w:rsidRPr="007428C6">
        <w:rPr>
          <w:rFonts w:cstheme="minorHAnsi"/>
        </w:rPr>
        <w:t xml:space="preserve">, was set at </w:t>
      </w:r>
      <w:r w:rsidR="007428C6" w:rsidRPr="007428C6">
        <w:rPr>
          <w:rFonts w:cstheme="minorHAnsi"/>
          <w:i/>
          <w:iCs/>
        </w:rPr>
        <w:t>σ</w:t>
      </w:r>
      <w:r w:rsidR="007428C6" w:rsidRPr="007428C6">
        <w:rPr>
          <w:rFonts w:cstheme="minorHAnsi"/>
        </w:rPr>
        <w:t xml:space="preserve"> = 1/3.</w:t>
      </w:r>
      <w:r w:rsidR="007428C6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ins w:id="49" w:author="Alexander Morgan" w:date="2020-11-18T23:40:00Z">
        <w:r w:rsidR="003B0EAF">
          <w:rPr>
            <w:rFonts w:cstheme="minorHAnsi"/>
          </w:rPr>
          <w:t xml:space="preserve"> </w:t>
        </w:r>
      </w:ins>
      <w:ins w:id="50" w:author="Alexander Morgan" w:date="2020-11-19T15:53:00Z">
        <w:r w:rsidR="00EE58A3">
          <w:rPr>
            <w:rFonts w:cstheme="minorHAnsi"/>
          </w:rPr>
          <w:t xml:space="preserve">Note that compared to the original analysis, the explored </w:t>
        </w:r>
        <w:proofErr w:type="spellStart"/>
        <w:r w:rsidR="00EE58A3" w:rsidRPr="00EE58A3">
          <w:rPr>
            <w:rFonts w:cstheme="minorHAnsi"/>
            <w:i/>
            <w:iCs/>
            <w:rPrChange w:id="51" w:author="Alexander Morgan" w:date="2020-11-19T15:54:00Z">
              <w:rPr>
                <w:rFonts w:cstheme="minorHAnsi"/>
              </w:rPr>
            </w:rPrChange>
          </w:rPr>
          <w:t>t</w:t>
        </w:r>
        <w:r w:rsidR="00EE58A3" w:rsidRPr="00EE58A3">
          <w:rPr>
            <w:rFonts w:cstheme="minorHAnsi"/>
            <w:i/>
            <w:iCs/>
            <w:vertAlign w:val="subscript"/>
            <w:rPrChange w:id="52" w:author="Alexander Morgan" w:date="2020-11-19T15:54:00Z">
              <w:rPr>
                <w:rFonts w:cstheme="minorHAnsi"/>
              </w:rPr>
            </w:rPrChange>
          </w:rPr>
          <w:t>p</w:t>
        </w:r>
        <w:proofErr w:type="spellEnd"/>
        <w:r w:rsidR="00EE58A3">
          <w:rPr>
            <w:rFonts w:cstheme="minorHAnsi"/>
          </w:rPr>
          <w:t>/</w:t>
        </w:r>
        <w:r w:rsidR="00EE58A3" w:rsidRPr="00EE58A3">
          <w:rPr>
            <w:rFonts w:cstheme="minorHAnsi"/>
            <w:i/>
            <w:iCs/>
            <w:rPrChange w:id="53" w:author="Alexander Morgan" w:date="2020-11-19T15:54:00Z">
              <w:rPr>
                <w:rFonts w:cstheme="minorHAnsi"/>
              </w:rPr>
            </w:rPrChange>
          </w:rPr>
          <w:t>t</w:t>
        </w:r>
        <w:r w:rsidR="00EE58A3" w:rsidRPr="00EE58A3">
          <w:rPr>
            <w:rFonts w:cstheme="minorHAnsi"/>
            <w:i/>
            <w:iCs/>
            <w:vertAlign w:val="subscript"/>
            <w:rPrChange w:id="54" w:author="Alexander Morgan" w:date="2020-11-19T15:54:00Z">
              <w:rPr>
                <w:rFonts w:cstheme="minorHAnsi"/>
              </w:rPr>
            </w:rPrChange>
          </w:rPr>
          <w:t>p1</w:t>
        </w:r>
        <w:r w:rsidR="00EE58A3">
          <w:rPr>
            <w:rFonts w:cstheme="minorHAnsi"/>
          </w:rPr>
          <w:t>/</w:t>
        </w:r>
        <w:r w:rsidR="00EE58A3" w:rsidRPr="00EE58A3">
          <w:rPr>
            <w:rFonts w:cstheme="minorHAnsi"/>
            <w:i/>
            <w:iCs/>
            <w:rPrChange w:id="55" w:author="Alexander Morgan" w:date="2020-11-19T15:54:00Z">
              <w:rPr>
                <w:rFonts w:cstheme="minorHAnsi"/>
              </w:rPr>
            </w:rPrChange>
          </w:rPr>
          <w:t>t</w:t>
        </w:r>
        <w:r w:rsidR="00EE58A3" w:rsidRPr="00EE58A3">
          <w:rPr>
            <w:rFonts w:cstheme="minorHAnsi"/>
            <w:i/>
            <w:iCs/>
            <w:vertAlign w:val="subscript"/>
            <w:rPrChange w:id="56" w:author="Alexander Morgan" w:date="2020-11-19T15:54:00Z">
              <w:rPr>
                <w:rFonts w:cstheme="minorHAnsi"/>
              </w:rPr>
            </w:rPrChange>
          </w:rPr>
          <w:t>p2</w:t>
        </w:r>
        <w:r w:rsidR="00EE58A3">
          <w:rPr>
            <w:rFonts w:cstheme="minorHAnsi"/>
          </w:rPr>
          <w:t xml:space="preserve"> range has been extended</w:t>
        </w:r>
      </w:ins>
      <w:ins w:id="57" w:author="Alexander Morgan" w:date="2020-11-19T15:54:00Z">
        <w:r w:rsidR="00EE58A3">
          <w:rPr>
            <w:rFonts w:cstheme="minorHAnsi"/>
          </w:rPr>
          <w:t xml:space="preserve"> to 125 days,</w:t>
        </w:r>
      </w:ins>
      <w:ins w:id="58" w:author="Alexander Morgan" w:date="2020-11-19T15:53:00Z">
        <w:r w:rsidR="00EE58A3">
          <w:rPr>
            <w:rFonts w:cstheme="minorHAnsi"/>
          </w:rPr>
          <w:t xml:space="preserve"> to observe the </w:t>
        </w:r>
      </w:ins>
      <w:ins w:id="59" w:author="Alexander Morgan" w:date="2020-11-19T15:54:00Z">
        <w:r w:rsidR="00EE58A3">
          <w:rPr>
            <w:rFonts w:cstheme="minorHAnsi"/>
          </w:rPr>
          <w:t>impact</w:t>
        </w:r>
      </w:ins>
      <w:ins w:id="60" w:author="Alexander Morgan" w:date="2020-11-19T15:53:00Z">
        <w:r w:rsidR="00EE58A3">
          <w:rPr>
            <w:rFonts w:cstheme="minorHAnsi"/>
          </w:rPr>
          <w:t xml:space="preserve"> of the SEIR model shifting optimal NPI timing. </w:t>
        </w:r>
      </w:ins>
    </w:p>
    <w:p w14:paraId="17794BFD" w14:textId="4DC59CA5" w:rsidR="00CA0F50" w:rsidRDefault="00A22487">
      <w:pPr>
        <w:spacing w:after="0" w:line="360" w:lineRule="auto"/>
        <w:jc w:val="center"/>
        <w:rPr>
          <w:rFonts w:cstheme="minorHAnsi"/>
          <w:b/>
          <w:bCs/>
        </w:rPr>
        <w:pPrChange w:id="61" w:author="Alexander Morgan" w:date="2020-11-19T00:08:00Z">
          <w:pPr>
            <w:spacing w:after="0" w:line="360" w:lineRule="auto"/>
            <w:jc w:val="both"/>
          </w:pPr>
        </w:pPrChange>
      </w:pPr>
      <w:ins w:id="62" w:author="Alexander Morgan" w:date="2020-11-19T12:19:00Z">
        <w:r>
          <w:rPr>
            <w:noProof/>
          </w:rPr>
          <w:lastRenderedPageBreak/>
          <w:drawing>
            <wp:inline distT="0" distB="0" distL="0" distR="0" wp14:anchorId="4659E009" wp14:editId="5DB952A8">
              <wp:extent cx="5076789" cy="6248400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02978" cy="62806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9787F90" w14:textId="67DD34EE" w:rsidR="002623C3" w:rsidRDefault="003B0EAF" w:rsidP="00315C46">
      <w:pPr>
        <w:spacing w:after="0" w:line="360" w:lineRule="auto"/>
        <w:jc w:val="both"/>
        <w:rPr>
          <w:rFonts w:cstheme="minorHAnsi"/>
          <w:b/>
          <w:bCs/>
        </w:rPr>
      </w:pPr>
      <w:ins w:id="63" w:author="Alexander Morgan" w:date="2020-11-18T23:41:00Z">
        <w:r w:rsidRPr="00C13B7B">
          <w:rPr>
            <w:rFonts w:cstheme="minorHAnsi"/>
            <w:b/>
            <w:bCs/>
          </w:rPr>
          <w:t xml:space="preserve">Figure </w:t>
        </w:r>
        <w:r>
          <w:rPr>
            <w:rFonts w:cstheme="minorHAnsi"/>
            <w:b/>
            <w:bCs/>
          </w:rPr>
          <w:t>S1</w:t>
        </w:r>
      </w:ins>
      <w:ins w:id="64" w:author="Alexander Morgan" w:date="2020-11-19T11:05:00Z">
        <w:r w:rsidR="00BD3183">
          <w:rPr>
            <w:rFonts w:cstheme="minorHAnsi"/>
            <w:b/>
            <w:bCs/>
          </w:rPr>
          <w:t>8</w:t>
        </w:r>
      </w:ins>
      <w:ins w:id="65" w:author="Alexander Morgan" w:date="2020-11-18T23:41:00Z">
        <w:r w:rsidRPr="00C13B7B">
          <w:rPr>
            <w:rFonts w:cstheme="minorHAnsi"/>
            <w:b/>
            <w:bCs/>
          </w:rPr>
          <w:t>.</w:t>
        </w:r>
        <w:r>
          <w:rPr>
            <w:rFonts w:cstheme="minorHAnsi"/>
            <w:b/>
            <w:bCs/>
          </w:rPr>
          <w:t xml:space="preserve"> Susceptible-Infectious-Recovered</w:t>
        </w:r>
      </w:ins>
      <w:ins w:id="66" w:author="Alexander Morgan" w:date="2020-11-18T23:54:00Z">
        <w:r>
          <w:rPr>
            <w:rFonts w:cstheme="minorHAnsi"/>
            <w:b/>
            <w:bCs/>
          </w:rPr>
          <w:t>-Susceptible</w:t>
        </w:r>
      </w:ins>
      <w:ins w:id="67" w:author="Alexander Morgan" w:date="2020-11-18T23:41:00Z">
        <w:r>
          <w:rPr>
            <w:rFonts w:cstheme="minorHAnsi"/>
            <w:b/>
            <w:bCs/>
          </w:rPr>
          <w:t xml:space="preserve"> (S</w:t>
        </w:r>
      </w:ins>
      <w:ins w:id="68" w:author="Alexander Morgan" w:date="2020-11-18T23:54:00Z">
        <w:r>
          <w:rPr>
            <w:rFonts w:cstheme="minorHAnsi"/>
            <w:b/>
            <w:bCs/>
          </w:rPr>
          <w:t>I</w:t>
        </w:r>
      </w:ins>
      <w:ins w:id="69" w:author="Alexander Morgan" w:date="2020-11-18T23:41:00Z">
        <w:r>
          <w:rPr>
            <w:rFonts w:cstheme="minorHAnsi"/>
            <w:b/>
            <w:bCs/>
          </w:rPr>
          <w:t>R</w:t>
        </w:r>
      </w:ins>
      <w:ins w:id="70" w:author="Alexander Morgan" w:date="2020-11-18T23:55:00Z">
        <w:r>
          <w:rPr>
            <w:rFonts w:cstheme="minorHAnsi"/>
            <w:b/>
            <w:bCs/>
          </w:rPr>
          <w:t>S</w:t>
        </w:r>
      </w:ins>
      <w:ins w:id="71" w:author="Alexander Morgan" w:date="2020-11-18T23:41:00Z">
        <w:r>
          <w:rPr>
            <w:rFonts w:cstheme="minorHAnsi"/>
            <w:b/>
            <w:bCs/>
          </w:rPr>
          <w:t xml:space="preserve">) </w:t>
        </w:r>
      </w:ins>
      <w:ins w:id="72" w:author="Alexander Morgan" w:date="2020-11-18T23:55:00Z">
        <w:r>
          <w:rPr>
            <w:rFonts w:cstheme="minorHAnsi"/>
            <w:b/>
            <w:bCs/>
          </w:rPr>
          <w:t>model to describe waning immunity</w:t>
        </w:r>
      </w:ins>
      <w:ins w:id="73" w:author="Alexander Morgan" w:date="2020-11-18T23:41:00Z">
        <w:r>
          <w:rPr>
            <w:rFonts w:cstheme="minorHAnsi"/>
            <w:b/>
            <w:bCs/>
          </w:rPr>
          <w:t>.</w:t>
        </w:r>
      </w:ins>
      <w:ins w:id="74" w:author="Alexander Morgan" w:date="2020-11-18T23:58:00Z">
        <w:r w:rsidR="003A49BC">
          <w:rPr>
            <w:rFonts w:cstheme="minorHAnsi"/>
            <w:b/>
            <w:bCs/>
          </w:rPr>
          <w:t xml:space="preserve"> We explored three scenarios for waning immunity, an average duration </w:t>
        </w:r>
      </w:ins>
      <w:ins w:id="75" w:author="Alexander Morgan" w:date="2020-11-19T00:03:00Z">
        <w:r w:rsidR="003A49BC">
          <w:rPr>
            <w:rFonts w:cstheme="minorHAnsi"/>
            <w:b/>
            <w:bCs/>
          </w:rPr>
          <w:t>spent in the recovered (immune) compartment of 3 (</w:t>
        </w:r>
      </w:ins>
      <w:ins w:id="76" w:author="Alexander Morgan" w:date="2020-11-19T00:04:00Z">
        <w:r w:rsidR="003A49BC">
          <w:rPr>
            <w:rFonts w:cstheme="minorHAnsi"/>
            <w:b/>
            <w:bCs/>
          </w:rPr>
          <w:t>1/90 days</w:t>
        </w:r>
        <w:r w:rsidR="003A49BC" w:rsidRPr="003A49BC">
          <w:rPr>
            <w:rFonts w:cstheme="minorHAnsi"/>
            <w:b/>
            <w:bCs/>
            <w:vertAlign w:val="superscript"/>
            <w:rPrChange w:id="77" w:author="Alexander Morgan" w:date="2020-11-19T00:04:00Z">
              <w:rPr>
                <w:rFonts w:cstheme="minorHAnsi"/>
                <w:b/>
                <w:bCs/>
              </w:rPr>
            </w:rPrChange>
          </w:rPr>
          <w:t>-1</w:t>
        </w:r>
      </w:ins>
      <w:ins w:id="78" w:author="Alexander Morgan" w:date="2020-11-19T00:03:00Z">
        <w:r w:rsidR="003A49BC">
          <w:rPr>
            <w:rFonts w:cstheme="minorHAnsi"/>
            <w:b/>
            <w:bCs/>
          </w:rPr>
          <w:t>), 6 (</w:t>
        </w:r>
      </w:ins>
      <w:ins w:id="79" w:author="Alexander Morgan" w:date="2020-11-19T00:04:00Z">
        <w:r w:rsidR="003A49BC">
          <w:rPr>
            <w:rFonts w:cstheme="minorHAnsi"/>
            <w:b/>
            <w:bCs/>
          </w:rPr>
          <w:t>1/180 days</w:t>
        </w:r>
        <w:r w:rsidR="003A49BC" w:rsidRPr="00093628">
          <w:rPr>
            <w:rFonts w:cstheme="minorHAnsi"/>
            <w:b/>
            <w:bCs/>
            <w:vertAlign w:val="superscript"/>
          </w:rPr>
          <w:t>-1</w:t>
        </w:r>
      </w:ins>
      <w:ins w:id="80" w:author="Alexander Morgan" w:date="2020-11-19T00:03:00Z">
        <w:r w:rsidR="003A49BC">
          <w:rPr>
            <w:rFonts w:cstheme="minorHAnsi"/>
            <w:b/>
            <w:bCs/>
          </w:rPr>
          <w:t>) and 12 (</w:t>
        </w:r>
      </w:ins>
      <w:ins w:id="81" w:author="Alexander Morgan" w:date="2020-11-19T00:04:00Z">
        <w:r w:rsidR="003A49BC">
          <w:rPr>
            <w:rFonts w:cstheme="minorHAnsi"/>
            <w:b/>
            <w:bCs/>
          </w:rPr>
          <w:t>1/365 days</w:t>
        </w:r>
        <w:r w:rsidR="003A49BC" w:rsidRPr="00093628">
          <w:rPr>
            <w:rFonts w:cstheme="minorHAnsi"/>
            <w:b/>
            <w:bCs/>
            <w:vertAlign w:val="superscript"/>
          </w:rPr>
          <w:t>-1</w:t>
        </w:r>
      </w:ins>
      <w:ins w:id="82" w:author="Alexander Morgan" w:date="2020-11-19T00:03:00Z">
        <w:r w:rsidR="003A49BC">
          <w:rPr>
            <w:rFonts w:cstheme="minorHAnsi"/>
            <w:b/>
            <w:bCs/>
          </w:rPr>
          <w:t>) months.</w:t>
        </w:r>
      </w:ins>
      <w:ins w:id="83" w:author="Alexander Morgan" w:date="2020-11-18T23:41:00Z">
        <w:r>
          <w:rPr>
            <w:rFonts w:cstheme="minorHAnsi"/>
            <w:b/>
            <w:bCs/>
          </w:rPr>
          <w:t xml:space="preserve"> A) </w:t>
        </w:r>
        <w:r>
          <w:rPr>
            <w:b/>
            <w:bCs/>
          </w:rPr>
          <w:t>T</w:t>
        </w:r>
        <w:r>
          <w:rPr>
            <w:rFonts w:cstheme="minorHAnsi"/>
            <w:b/>
            <w:bCs/>
          </w:rPr>
          <w:t>rajectory plots for the COVID-19 prevalence epidemic curve, B</w:t>
        </w:r>
      </w:ins>
      <w:ins w:id="84" w:author="Alexander Morgan" w:date="2020-11-19T12:19:00Z">
        <w:r w:rsidR="00695A5B">
          <w:rPr>
            <w:rFonts w:cstheme="minorHAnsi"/>
            <w:b/>
            <w:bCs/>
          </w:rPr>
          <w:t>-C</w:t>
        </w:r>
      </w:ins>
      <w:ins w:id="85" w:author="Alexander Morgan" w:date="2020-11-18T23:41:00Z">
        <w:r>
          <w:rPr>
            <w:rFonts w:cstheme="minorHAnsi"/>
            <w:b/>
            <w:bCs/>
          </w:rPr>
          <w:t>) Single intervention sensitivity analysis for the effect of intervention duration (</w:t>
        </w:r>
        <w:r w:rsidRPr="00093628">
          <w:rPr>
            <w:rFonts w:cstheme="minorHAnsi"/>
            <w:b/>
            <w:bCs/>
            <w:i/>
            <w:iCs/>
          </w:rPr>
          <w:t>d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t</w:t>
        </w:r>
        <w:r>
          <w:rPr>
            <w:rFonts w:cstheme="minorHAnsi"/>
            <w:b/>
            <w:bCs/>
          </w:rPr>
          <w:t>) and trigger point (</w:t>
        </w:r>
        <w:proofErr w:type="spellStart"/>
        <w:r w:rsidRPr="00093628">
          <w:rPr>
            <w:rFonts w:cstheme="minorHAnsi"/>
            <w:b/>
            <w:bCs/>
            <w:i/>
            <w:iCs/>
          </w:rPr>
          <w:t>t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p</w:t>
        </w:r>
        <w:proofErr w:type="spellEnd"/>
        <w:r>
          <w:rPr>
            <w:rFonts w:cstheme="minorHAnsi"/>
            <w:b/>
            <w:bCs/>
          </w:rPr>
          <w:t>) on the peak prevalence (</w:t>
        </w:r>
        <w:r w:rsidRPr="00093628">
          <w:rPr>
            <w:rFonts w:cstheme="minorHAnsi"/>
            <w:b/>
            <w:bCs/>
            <w:i/>
            <w:iCs/>
          </w:rPr>
          <w:t>I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max</w:t>
        </w:r>
        <w:r>
          <w:rPr>
            <w:rFonts w:cstheme="minorHAnsi"/>
            <w:b/>
            <w:bCs/>
          </w:rPr>
          <w:t xml:space="preserve">) </w:t>
        </w:r>
      </w:ins>
      <w:ins w:id="86" w:author="Alexander Morgan" w:date="2020-11-19T12:20:00Z">
        <w:r w:rsidR="00695A5B">
          <w:rPr>
            <w:rFonts w:cstheme="minorHAnsi"/>
            <w:b/>
            <w:bCs/>
          </w:rPr>
          <w:t>or the attack rate (</w:t>
        </w:r>
        <w:proofErr w:type="spellStart"/>
        <w:r w:rsidR="00695A5B" w:rsidRPr="00695A5B">
          <w:rPr>
            <w:rFonts w:cstheme="minorHAnsi"/>
            <w:b/>
            <w:bCs/>
            <w:i/>
            <w:iCs/>
            <w:rPrChange w:id="87" w:author="Alexander Morgan" w:date="2020-11-19T12:20:00Z">
              <w:rPr>
                <w:rFonts w:cstheme="minorHAnsi"/>
                <w:b/>
                <w:bCs/>
              </w:rPr>
            </w:rPrChange>
          </w:rPr>
          <w:t>I</w:t>
        </w:r>
        <w:r w:rsidR="00695A5B" w:rsidRPr="00695A5B">
          <w:rPr>
            <w:rFonts w:cstheme="minorHAnsi"/>
            <w:b/>
            <w:bCs/>
            <w:i/>
            <w:iCs/>
            <w:vertAlign w:val="subscript"/>
            <w:rPrChange w:id="88" w:author="Alexander Morgan" w:date="2020-11-19T12:20:00Z">
              <w:rPr>
                <w:rFonts w:cstheme="minorHAnsi"/>
                <w:b/>
                <w:bCs/>
              </w:rPr>
            </w:rPrChange>
          </w:rPr>
          <w:t>c</w:t>
        </w:r>
        <w:proofErr w:type="spellEnd"/>
        <w:r w:rsidR="00695A5B" w:rsidRPr="00695A5B">
          <w:rPr>
            <w:rFonts w:cstheme="minorHAnsi"/>
            <w:b/>
            <w:bCs/>
            <w:i/>
            <w:iCs/>
            <w:rPrChange w:id="89" w:author="Alexander Morgan" w:date="2020-11-19T12:20:00Z">
              <w:rPr>
                <w:rFonts w:cstheme="minorHAnsi"/>
                <w:b/>
                <w:bCs/>
              </w:rPr>
            </w:rPrChange>
          </w:rPr>
          <w:t>(</w:t>
        </w:r>
        <w:proofErr w:type="spellStart"/>
        <w:r w:rsidR="00695A5B" w:rsidRPr="00695A5B">
          <w:rPr>
            <w:rFonts w:cstheme="minorHAnsi"/>
            <w:b/>
            <w:bCs/>
            <w:i/>
            <w:iCs/>
            <w:rPrChange w:id="90" w:author="Alexander Morgan" w:date="2020-11-19T12:20:00Z">
              <w:rPr>
                <w:rFonts w:cstheme="minorHAnsi"/>
                <w:b/>
                <w:bCs/>
              </w:rPr>
            </w:rPrChange>
          </w:rPr>
          <w:t>t</w:t>
        </w:r>
        <w:r w:rsidR="00695A5B" w:rsidRPr="00695A5B">
          <w:rPr>
            <w:rFonts w:cstheme="minorHAnsi"/>
            <w:b/>
            <w:bCs/>
            <w:i/>
            <w:iCs/>
            <w:vertAlign w:val="subscript"/>
            <w:rPrChange w:id="91" w:author="Alexander Morgan" w:date="2020-11-19T12:20:00Z">
              <w:rPr>
                <w:rFonts w:cstheme="minorHAnsi"/>
                <w:b/>
                <w:bCs/>
              </w:rPr>
            </w:rPrChange>
          </w:rPr>
          <w:t>max</w:t>
        </w:r>
        <w:proofErr w:type="spellEnd"/>
        <w:r w:rsidR="00695A5B" w:rsidRPr="00695A5B">
          <w:rPr>
            <w:rFonts w:cstheme="minorHAnsi"/>
            <w:b/>
            <w:bCs/>
            <w:i/>
            <w:iCs/>
            <w:rPrChange w:id="92" w:author="Alexander Morgan" w:date="2020-11-19T12:20:00Z">
              <w:rPr>
                <w:rFonts w:cstheme="minorHAnsi"/>
                <w:b/>
                <w:bCs/>
              </w:rPr>
            </w:rPrChange>
          </w:rPr>
          <w:t>)</w:t>
        </w:r>
        <w:r w:rsidR="00695A5B">
          <w:rPr>
            <w:rFonts w:cstheme="minorHAnsi"/>
            <w:b/>
            <w:bCs/>
          </w:rPr>
          <w:t xml:space="preserve">) </w:t>
        </w:r>
      </w:ins>
      <w:ins w:id="93" w:author="Alexander Morgan" w:date="2020-11-18T23:41:00Z">
        <w:r>
          <w:rPr>
            <w:rFonts w:cstheme="minorHAnsi"/>
            <w:b/>
            <w:bCs/>
          </w:rPr>
          <w:t xml:space="preserve">and </w:t>
        </w:r>
      </w:ins>
      <w:ins w:id="94" w:author="Alexander Morgan" w:date="2020-11-19T12:20:00Z">
        <w:r w:rsidR="00695A5B">
          <w:rPr>
            <w:rFonts w:cstheme="minorHAnsi"/>
            <w:b/>
            <w:bCs/>
          </w:rPr>
          <w:t>D-E</w:t>
        </w:r>
      </w:ins>
      <w:ins w:id="95" w:author="Alexander Morgan" w:date="2020-11-18T23:41:00Z">
        <w:r>
          <w:rPr>
            <w:rFonts w:cstheme="minorHAnsi"/>
            <w:b/>
            <w:bCs/>
          </w:rPr>
          <w:t>) Dual-intervention sensitivity analysis for the effect of intervention trigger point 1 (</w:t>
        </w:r>
        <w:r w:rsidRPr="00CA0F50">
          <w:rPr>
            <w:rFonts w:cstheme="minorHAnsi"/>
            <w:b/>
            <w:bCs/>
            <w:i/>
            <w:iCs/>
          </w:rPr>
          <w:t>t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p1</w:t>
        </w:r>
        <w:r>
          <w:rPr>
            <w:rFonts w:cstheme="minorHAnsi"/>
            <w:b/>
            <w:bCs/>
          </w:rPr>
          <w:t>) and trigger point 2 (</w:t>
        </w:r>
        <w:r w:rsidRPr="00093628">
          <w:rPr>
            <w:rFonts w:cstheme="minorHAnsi"/>
            <w:b/>
            <w:bCs/>
            <w:i/>
            <w:iCs/>
          </w:rPr>
          <w:t>t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p</w:t>
        </w:r>
        <w:r>
          <w:rPr>
            <w:rFonts w:cstheme="minorHAnsi"/>
            <w:b/>
            <w:bCs/>
            <w:i/>
            <w:iCs/>
            <w:vertAlign w:val="subscript"/>
          </w:rPr>
          <w:t>2</w:t>
        </w:r>
        <w:r>
          <w:rPr>
            <w:rFonts w:cstheme="minorHAnsi"/>
            <w:b/>
            <w:bCs/>
          </w:rPr>
          <w:t>) on the peak prevalence (</w:t>
        </w:r>
        <w:r w:rsidRPr="00093628">
          <w:rPr>
            <w:rFonts w:cstheme="minorHAnsi"/>
            <w:b/>
            <w:bCs/>
            <w:i/>
            <w:iCs/>
          </w:rPr>
          <w:t>I</w:t>
        </w:r>
        <w:r w:rsidRPr="00093628">
          <w:rPr>
            <w:rFonts w:cstheme="minorHAnsi"/>
            <w:b/>
            <w:bCs/>
            <w:i/>
            <w:iCs/>
            <w:vertAlign w:val="subscript"/>
          </w:rPr>
          <w:t>max</w:t>
        </w:r>
        <w:r>
          <w:rPr>
            <w:rFonts w:cstheme="minorHAnsi"/>
            <w:b/>
            <w:bCs/>
          </w:rPr>
          <w:t>)</w:t>
        </w:r>
      </w:ins>
      <w:ins w:id="96" w:author="Alexander Morgan" w:date="2020-11-19T12:20:00Z">
        <w:r w:rsidR="00695A5B" w:rsidRPr="00695A5B">
          <w:rPr>
            <w:rFonts w:cstheme="minorHAnsi"/>
            <w:b/>
            <w:bCs/>
          </w:rPr>
          <w:t xml:space="preserve"> </w:t>
        </w:r>
        <w:r w:rsidR="00695A5B">
          <w:rPr>
            <w:rFonts w:cstheme="minorHAnsi"/>
            <w:b/>
            <w:bCs/>
          </w:rPr>
          <w:t>or the attack rate (</w:t>
        </w:r>
        <w:proofErr w:type="spellStart"/>
        <w:r w:rsidR="00695A5B" w:rsidRPr="00093628">
          <w:rPr>
            <w:rFonts w:cstheme="minorHAnsi"/>
            <w:b/>
            <w:bCs/>
            <w:i/>
            <w:iCs/>
          </w:rPr>
          <w:t>I</w:t>
        </w:r>
        <w:r w:rsidR="00695A5B" w:rsidRPr="00093628">
          <w:rPr>
            <w:rFonts w:cstheme="minorHAnsi"/>
            <w:b/>
            <w:bCs/>
            <w:i/>
            <w:iCs/>
            <w:vertAlign w:val="subscript"/>
          </w:rPr>
          <w:t>c</w:t>
        </w:r>
        <w:proofErr w:type="spellEnd"/>
        <w:r w:rsidR="00695A5B" w:rsidRPr="00093628">
          <w:rPr>
            <w:rFonts w:cstheme="minorHAnsi"/>
            <w:b/>
            <w:bCs/>
            <w:i/>
            <w:iCs/>
          </w:rPr>
          <w:t>(</w:t>
        </w:r>
        <w:proofErr w:type="spellStart"/>
        <w:r w:rsidR="00695A5B" w:rsidRPr="00093628">
          <w:rPr>
            <w:rFonts w:cstheme="minorHAnsi"/>
            <w:b/>
            <w:bCs/>
            <w:i/>
            <w:iCs/>
          </w:rPr>
          <w:t>t</w:t>
        </w:r>
        <w:r w:rsidR="00695A5B" w:rsidRPr="00093628">
          <w:rPr>
            <w:rFonts w:cstheme="minorHAnsi"/>
            <w:b/>
            <w:bCs/>
            <w:i/>
            <w:iCs/>
            <w:vertAlign w:val="subscript"/>
          </w:rPr>
          <w:t>max</w:t>
        </w:r>
        <w:proofErr w:type="spellEnd"/>
        <w:r w:rsidR="00695A5B" w:rsidRPr="00093628">
          <w:rPr>
            <w:rFonts w:cstheme="minorHAnsi"/>
            <w:b/>
            <w:bCs/>
            <w:i/>
            <w:iCs/>
          </w:rPr>
          <w:t>)</w:t>
        </w:r>
        <w:r w:rsidR="00695A5B">
          <w:rPr>
            <w:rFonts w:cstheme="minorHAnsi"/>
            <w:b/>
            <w:bCs/>
          </w:rPr>
          <w:t>)</w:t>
        </w:r>
      </w:ins>
      <w:ins w:id="97" w:author="Alexander Morgan" w:date="2020-11-18T23:41:00Z">
        <w:r>
          <w:rPr>
            <w:rFonts w:cstheme="minorHAnsi"/>
            <w:b/>
            <w:bCs/>
          </w:rPr>
          <w:t xml:space="preserve">. </w:t>
        </w:r>
      </w:ins>
      <w:ins w:id="98" w:author="Alexander Morgan" w:date="2020-11-19T00:05:00Z">
        <w:r w:rsidR="003A49BC" w:rsidRPr="00B62A4D">
          <w:rPr>
            <w:rFonts w:cstheme="minorHAnsi"/>
            <w:rPrChange w:id="99" w:author="Alexander Morgan" w:date="2020-11-19T00:06:00Z">
              <w:rPr>
                <w:rFonts w:cstheme="minorHAnsi"/>
                <w:b/>
                <w:bCs/>
              </w:rPr>
            </w:rPrChange>
          </w:rPr>
          <w:t>Only scenario 1 was used in the</w:t>
        </w:r>
      </w:ins>
      <w:ins w:id="100" w:author="Alexander Morgan" w:date="2020-11-19T00:07:00Z">
        <w:r w:rsidR="00B62A4D">
          <w:rPr>
            <w:rFonts w:cstheme="minorHAnsi"/>
          </w:rPr>
          <w:t xml:space="preserve"> SIRS-model</w:t>
        </w:r>
      </w:ins>
      <w:ins w:id="101" w:author="Alexander Morgan" w:date="2020-11-19T00:05:00Z">
        <w:r w:rsidR="003A49BC" w:rsidRPr="00B62A4D">
          <w:rPr>
            <w:rFonts w:cstheme="minorHAnsi"/>
            <w:rPrChange w:id="102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 </w:t>
        </w:r>
      </w:ins>
      <w:ins w:id="103" w:author="Alexander Morgan" w:date="2020-11-19T00:06:00Z">
        <w:r w:rsidR="003A49BC" w:rsidRPr="00B62A4D">
          <w:rPr>
            <w:rFonts w:cstheme="minorHAnsi"/>
            <w:rPrChange w:id="104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sensitivity analysis for </w:t>
        </w:r>
      </w:ins>
      <w:ins w:id="105" w:author="Alexander Morgan" w:date="2020-11-19T00:07:00Z">
        <w:r w:rsidR="00B62A4D">
          <w:rPr>
            <w:rFonts w:cstheme="minorHAnsi"/>
          </w:rPr>
          <w:t xml:space="preserve">use as </w:t>
        </w:r>
      </w:ins>
      <w:ins w:id="106" w:author="Alexander Morgan" w:date="2020-11-19T00:06:00Z">
        <w:r w:rsidR="003A49BC" w:rsidRPr="00B62A4D">
          <w:rPr>
            <w:rFonts w:cstheme="minorHAnsi"/>
            <w:rPrChange w:id="107" w:author="Alexander Morgan" w:date="2020-11-19T00:06:00Z">
              <w:rPr>
                <w:rFonts w:cstheme="minorHAnsi"/>
                <w:b/>
                <w:bCs/>
              </w:rPr>
            </w:rPrChange>
          </w:rPr>
          <w:t>an illustrative example</w:t>
        </w:r>
      </w:ins>
      <w:ins w:id="108" w:author="Alexander Morgan" w:date="2020-11-19T00:07:00Z">
        <w:r w:rsidR="00B62A4D">
          <w:rPr>
            <w:rFonts w:cstheme="minorHAnsi"/>
          </w:rPr>
          <w:t xml:space="preserve">. </w:t>
        </w:r>
      </w:ins>
      <w:ins w:id="109" w:author="Alexander Morgan" w:date="2020-11-18T23:56:00Z">
        <w:r w:rsidR="003A49BC" w:rsidRPr="00B62A4D">
          <w:rPr>
            <w:rFonts w:cstheme="minorHAnsi"/>
            <w:rPrChange w:id="110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Note that </w:t>
        </w:r>
      </w:ins>
      <w:ins w:id="111" w:author="Alexander Morgan" w:date="2020-11-19T00:02:00Z">
        <w:r w:rsidR="003A49BC" w:rsidRPr="00B62A4D">
          <w:rPr>
            <w:rFonts w:cstheme="minorHAnsi"/>
            <w:rPrChange w:id="112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in A) </w:t>
        </w:r>
      </w:ins>
      <w:ins w:id="113" w:author="Alexander Morgan" w:date="2020-11-18T23:56:00Z">
        <w:r w:rsidR="003A49BC" w:rsidRPr="00B62A4D">
          <w:rPr>
            <w:rFonts w:cstheme="minorHAnsi"/>
            <w:rPrChange w:id="114" w:author="Alexander Morgan" w:date="2020-11-19T00:06:00Z">
              <w:rPr>
                <w:rFonts w:cstheme="minorHAnsi"/>
                <w:b/>
                <w:bCs/>
              </w:rPr>
            </w:rPrChange>
          </w:rPr>
          <w:t>compared to the original analysis (Figure 1</w:t>
        </w:r>
      </w:ins>
      <w:ins w:id="115" w:author="Alexander Morgan" w:date="2020-11-19T00:02:00Z">
        <w:r w:rsidR="003A49BC" w:rsidRPr="00B62A4D">
          <w:rPr>
            <w:rFonts w:cstheme="minorHAnsi"/>
            <w:rPrChange w:id="116" w:author="Alexander Morgan" w:date="2020-11-19T00:06:00Z">
              <w:rPr>
                <w:rFonts w:cstheme="minorHAnsi"/>
                <w:b/>
                <w:bCs/>
              </w:rPr>
            </w:rPrChange>
          </w:rPr>
          <w:t>A</w:t>
        </w:r>
      </w:ins>
      <w:ins w:id="117" w:author="Alexander Morgan" w:date="2020-11-18T23:56:00Z">
        <w:r w:rsidR="003A49BC" w:rsidRPr="00B62A4D">
          <w:rPr>
            <w:rFonts w:cstheme="minorHAnsi"/>
            <w:rPrChange w:id="118" w:author="Alexander Morgan" w:date="2020-11-19T00:06:00Z">
              <w:rPr>
                <w:rFonts w:cstheme="minorHAnsi"/>
                <w:b/>
                <w:bCs/>
              </w:rPr>
            </w:rPrChange>
          </w:rPr>
          <w:t>)</w:t>
        </w:r>
      </w:ins>
      <w:ins w:id="119" w:author="Alexander Morgan" w:date="2020-11-19T00:02:00Z">
        <w:r w:rsidR="003A49BC" w:rsidRPr="00B62A4D">
          <w:rPr>
            <w:rFonts w:cstheme="minorHAnsi"/>
            <w:rPrChange w:id="120" w:author="Alexander Morgan" w:date="2020-11-19T00:06:00Z">
              <w:rPr>
                <w:rFonts w:cstheme="minorHAnsi"/>
                <w:b/>
                <w:bCs/>
              </w:rPr>
            </w:rPrChange>
          </w:rPr>
          <w:t>,</w:t>
        </w:r>
      </w:ins>
      <w:ins w:id="121" w:author="Alexander Morgan" w:date="2020-11-18T23:56:00Z">
        <w:r w:rsidR="003A49BC" w:rsidRPr="00B62A4D">
          <w:rPr>
            <w:rFonts w:cstheme="minorHAnsi"/>
            <w:rPrChange w:id="122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 the duration of the simulation was extended to 1000 days to </w:t>
        </w:r>
      </w:ins>
      <w:ins w:id="123" w:author="Alexander Morgan" w:date="2020-11-18T23:57:00Z">
        <w:r w:rsidR="003A49BC" w:rsidRPr="00B62A4D">
          <w:rPr>
            <w:rFonts w:cstheme="minorHAnsi"/>
            <w:rPrChange w:id="124" w:author="Alexander Morgan" w:date="2020-11-19T00:06:00Z">
              <w:rPr>
                <w:rFonts w:cstheme="minorHAnsi"/>
                <w:b/>
                <w:bCs/>
              </w:rPr>
            </w:rPrChange>
          </w:rPr>
          <w:t>more clearly identify the impacts of waning immunity.</w:t>
        </w:r>
      </w:ins>
      <w:ins w:id="125" w:author="Alexander Morgan" w:date="2020-11-19T00:05:00Z">
        <w:r w:rsidR="003A49BC" w:rsidRPr="00B62A4D">
          <w:rPr>
            <w:rFonts w:cstheme="minorHAnsi"/>
            <w:rPrChange w:id="126" w:author="Alexander Morgan" w:date="2020-11-19T00:06:00Z">
              <w:rPr>
                <w:rFonts w:cstheme="minorHAnsi"/>
                <w:b/>
                <w:bCs/>
              </w:rPr>
            </w:rPrChange>
          </w:rPr>
          <w:t xml:space="preserve"> </w:t>
        </w:r>
      </w:ins>
    </w:p>
    <w:p w14:paraId="313A5391" w14:textId="4BC639E8" w:rsidR="002623C3" w:rsidDel="00B62A4D" w:rsidRDefault="002623C3" w:rsidP="00315C46">
      <w:pPr>
        <w:spacing w:after="0" w:line="360" w:lineRule="auto"/>
        <w:jc w:val="both"/>
        <w:rPr>
          <w:del w:id="127" w:author="Alexander Morgan" w:date="2020-11-19T00:08:00Z"/>
          <w:rFonts w:cstheme="minorHAnsi"/>
          <w:b/>
          <w:bCs/>
        </w:rPr>
      </w:pPr>
    </w:p>
    <w:p w14:paraId="3BCBC7D9" w14:textId="2826E0D6" w:rsidR="002623C3" w:rsidDel="00B62A4D" w:rsidRDefault="002623C3" w:rsidP="00315C46">
      <w:pPr>
        <w:spacing w:after="0" w:line="360" w:lineRule="auto"/>
        <w:jc w:val="both"/>
        <w:rPr>
          <w:del w:id="128" w:author="Alexander Morgan" w:date="2020-11-19T00:08:00Z"/>
          <w:rFonts w:cstheme="minorHAnsi"/>
          <w:b/>
          <w:bCs/>
        </w:rPr>
      </w:pPr>
    </w:p>
    <w:p w14:paraId="1C64C6F6" w14:textId="768C4416" w:rsidR="00C37B86" w:rsidDel="00B62A4D" w:rsidRDefault="00C37B86" w:rsidP="00315C46">
      <w:pPr>
        <w:spacing w:after="0" w:line="360" w:lineRule="auto"/>
        <w:jc w:val="both"/>
        <w:rPr>
          <w:del w:id="129" w:author="Alexander Morgan" w:date="2020-11-19T00:08:00Z"/>
          <w:rFonts w:cstheme="minorHAnsi"/>
          <w:b/>
          <w:bCs/>
        </w:rPr>
      </w:pPr>
    </w:p>
    <w:p w14:paraId="1679E666" w14:textId="7E1CF1BB" w:rsidR="002623C3" w:rsidDel="00B62A4D" w:rsidRDefault="002623C3" w:rsidP="00315C46">
      <w:pPr>
        <w:spacing w:after="0" w:line="360" w:lineRule="auto"/>
        <w:jc w:val="both"/>
        <w:rPr>
          <w:del w:id="130" w:author="Alexander Morgan" w:date="2020-11-19T00:08:00Z"/>
          <w:rFonts w:cstheme="minorHAnsi"/>
          <w:b/>
          <w:bCs/>
        </w:rPr>
      </w:pPr>
    </w:p>
    <w:p w14:paraId="5AB00FA5" w14:textId="377288F2" w:rsidR="002623C3" w:rsidDel="00B62A4D" w:rsidRDefault="002623C3" w:rsidP="00315C46">
      <w:pPr>
        <w:spacing w:after="0" w:line="360" w:lineRule="auto"/>
        <w:jc w:val="both"/>
        <w:rPr>
          <w:del w:id="131" w:author="Alexander Morgan" w:date="2020-11-19T00:08:00Z"/>
          <w:rFonts w:cstheme="minorHAnsi"/>
          <w:b/>
          <w:bCs/>
        </w:rPr>
      </w:pPr>
    </w:p>
    <w:p w14:paraId="6EAF58C5" w14:textId="3FFC890D" w:rsidR="002623C3" w:rsidDel="00B62A4D" w:rsidRDefault="002623C3" w:rsidP="00315C46">
      <w:pPr>
        <w:spacing w:after="0" w:line="360" w:lineRule="auto"/>
        <w:jc w:val="both"/>
        <w:rPr>
          <w:del w:id="132" w:author="Alexander Morgan" w:date="2020-11-19T00:08:00Z"/>
          <w:rFonts w:cstheme="minorHAnsi"/>
          <w:b/>
          <w:bCs/>
        </w:rPr>
      </w:pPr>
    </w:p>
    <w:p w14:paraId="4BB70F0E" w14:textId="56228918" w:rsidR="002623C3" w:rsidDel="00B62A4D" w:rsidRDefault="002623C3" w:rsidP="00315C46">
      <w:pPr>
        <w:spacing w:after="0" w:line="360" w:lineRule="auto"/>
        <w:jc w:val="both"/>
        <w:rPr>
          <w:del w:id="133" w:author="Alexander Morgan" w:date="2020-11-19T00:08:00Z"/>
          <w:rFonts w:cstheme="minorHAnsi"/>
          <w:b/>
          <w:bCs/>
        </w:rPr>
      </w:pPr>
    </w:p>
    <w:p w14:paraId="73BC4B38" w14:textId="05F2419A" w:rsidR="002623C3" w:rsidDel="00B62A4D" w:rsidRDefault="002623C3" w:rsidP="00315C46">
      <w:pPr>
        <w:spacing w:after="0" w:line="360" w:lineRule="auto"/>
        <w:jc w:val="both"/>
        <w:rPr>
          <w:del w:id="134" w:author="Alexander Morgan" w:date="2020-11-19T00:08:00Z"/>
          <w:rFonts w:cstheme="minorHAnsi"/>
          <w:b/>
          <w:bCs/>
        </w:rPr>
      </w:pPr>
    </w:p>
    <w:p w14:paraId="76931C91" w14:textId="39CB694B" w:rsidR="002623C3" w:rsidDel="00B62A4D" w:rsidRDefault="002623C3" w:rsidP="00315C46">
      <w:pPr>
        <w:spacing w:after="0" w:line="360" w:lineRule="auto"/>
        <w:jc w:val="both"/>
        <w:rPr>
          <w:del w:id="135" w:author="Alexander Morgan" w:date="2020-11-19T00:08:00Z"/>
          <w:rFonts w:cstheme="minorHAnsi"/>
          <w:b/>
          <w:bCs/>
        </w:rPr>
      </w:pPr>
    </w:p>
    <w:p w14:paraId="3461DC6B" w14:textId="4B932C80" w:rsidR="002623C3" w:rsidDel="00B62A4D" w:rsidRDefault="002623C3" w:rsidP="00315C46">
      <w:pPr>
        <w:spacing w:after="0" w:line="360" w:lineRule="auto"/>
        <w:jc w:val="both"/>
        <w:rPr>
          <w:del w:id="136" w:author="Alexander Morgan" w:date="2020-11-19T00:08:00Z"/>
          <w:rFonts w:cstheme="minorHAnsi"/>
          <w:b/>
          <w:bCs/>
        </w:rPr>
      </w:pPr>
    </w:p>
    <w:p w14:paraId="42430FFD" w14:textId="681F0490" w:rsidR="002623C3" w:rsidDel="00B62A4D" w:rsidRDefault="002623C3" w:rsidP="00315C46">
      <w:pPr>
        <w:spacing w:after="0" w:line="360" w:lineRule="auto"/>
        <w:jc w:val="both"/>
        <w:rPr>
          <w:del w:id="137" w:author="Alexander Morgan" w:date="2020-11-19T00:08:00Z"/>
          <w:rFonts w:cstheme="minorHAnsi"/>
          <w:b/>
          <w:bCs/>
        </w:rPr>
      </w:pPr>
    </w:p>
    <w:p w14:paraId="3E3521B5" w14:textId="08FEEEE5" w:rsidR="002623C3" w:rsidDel="00B62A4D" w:rsidRDefault="002623C3" w:rsidP="00315C46">
      <w:pPr>
        <w:spacing w:after="0" w:line="360" w:lineRule="auto"/>
        <w:jc w:val="both"/>
        <w:rPr>
          <w:del w:id="138" w:author="Alexander Morgan" w:date="2020-11-19T00:08:00Z"/>
          <w:rFonts w:cstheme="minorHAnsi"/>
          <w:b/>
          <w:bCs/>
        </w:rPr>
      </w:pPr>
    </w:p>
    <w:p w14:paraId="18CF8A17" w14:textId="371F6DDB" w:rsidR="002623C3" w:rsidDel="00B62A4D" w:rsidRDefault="002623C3" w:rsidP="00315C46">
      <w:pPr>
        <w:spacing w:after="0" w:line="360" w:lineRule="auto"/>
        <w:jc w:val="both"/>
        <w:rPr>
          <w:del w:id="139" w:author="Alexander Morgan" w:date="2020-11-19T00:08:00Z"/>
          <w:rFonts w:cstheme="minorHAnsi"/>
          <w:b/>
          <w:bCs/>
        </w:rPr>
      </w:pPr>
    </w:p>
    <w:p w14:paraId="50DE7877" w14:textId="0187287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Appendix References </w:t>
      </w:r>
    </w:p>
    <w:p w14:paraId="29A03817" w14:textId="51E1E077" w:rsidR="00C74C4A" w:rsidRPr="00FE46C9" w:rsidRDefault="00160E37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  <w:b/>
          <w:bCs/>
        </w:rPr>
        <w:fldChar w:fldCharType="begin"/>
      </w:r>
      <w:r w:rsidRPr="00FE46C9">
        <w:rPr>
          <w:rFonts w:asciiTheme="minorHAnsi" w:hAnsiTheme="minorHAnsi" w:cstheme="minorHAnsi"/>
          <w:b/>
          <w:bCs/>
        </w:rPr>
        <w:instrText xml:space="preserve"> ADDIN EN.REFLIST </w:instrText>
      </w:r>
      <w:r w:rsidRPr="00FE46C9">
        <w:rPr>
          <w:rFonts w:asciiTheme="minorHAnsi" w:hAnsiTheme="minorHAnsi" w:cstheme="minorHAnsi"/>
          <w:b/>
          <w:bCs/>
        </w:rPr>
        <w:fldChar w:fldCharType="separate"/>
      </w:r>
      <w:r w:rsidR="00C74C4A" w:rsidRPr="00FE46C9">
        <w:rPr>
          <w:rFonts w:asciiTheme="minorHAnsi" w:hAnsiTheme="minorHAnsi" w:cstheme="minorHAnsi"/>
        </w:rPr>
        <w:t>1.</w:t>
      </w:r>
      <w:r w:rsidR="00C74C4A" w:rsidRPr="00FE46C9">
        <w:rPr>
          <w:rFonts w:asciiTheme="minorHAnsi" w:hAnsiTheme="minorHAnsi" w:cstheme="minorHAnsi"/>
        </w:rPr>
        <w:tab/>
        <w:t xml:space="preserve">Di Lauro F, Kiss IZ, Miller J. The timing of one-shot interventions for epidemic control. </w:t>
      </w:r>
      <w:r w:rsidR="00C74C4A" w:rsidRPr="00FE46C9">
        <w:rPr>
          <w:rFonts w:asciiTheme="minorHAnsi" w:hAnsiTheme="minorHAnsi" w:cstheme="minorHAnsi"/>
          <w:i/>
          <w:iCs/>
        </w:rPr>
        <w:t>medRxiv</w:t>
      </w:r>
      <w:r w:rsidR="00C74C4A" w:rsidRPr="00FE46C9">
        <w:rPr>
          <w:rFonts w:asciiTheme="minorHAnsi" w:hAnsiTheme="minorHAnsi" w:cstheme="minorHAnsi"/>
        </w:rPr>
        <w:t xml:space="preserve">. [Preprint]. 2020. Available from: </w:t>
      </w:r>
      <w:r w:rsidR="00C74C4A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https://doi.org/10.1101/2020.03.02.20030007</w:t>
      </w:r>
      <w:r w:rsidR="00C74C4A"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3D0C051F" w14:textId="7B86350B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2.</w:t>
      </w:r>
      <w:r w:rsidRPr="00FE46C9">
        <w:rPr>
          <w:rFonts w:asciiTheme="minorHAnsi" w:hAnsiTheme="minorHAnsi" w:cstheme="minorHAnsi"/>
        </w:rPr>
        <w:tab/>
        <w:t xml:space="preserve">Morris DH, Rossine FW, Plotkin JB, Levin SA. Optimal, near-optimal, and robust epidemic control. </w:t>
      </w:r>
      <w:r w:rsidRPr="00FE46C9">
        <w:rPr>
          <w:rFonts w:asciiTheme="minorHAnsi" w:hAnsiTheme="minorHAnsi" w:cstheme="minorHAnsi"/>
          <w:i/>
          <w:iCs/>
        </w:rPr>
        <w:t>arXiv.</w:t>
      </w:r>
      <w:r w:rsidRPr="00FE46C9">
        <w:rPr>
          <w:rFonts w:asciiTheme="minorHAnsi" w:hAnsiTheme="minorHAnsi" w:cstheme="minorHAnsi"/>
        </w:rPr>
        <w:t xml:space="preserve"> [Preprint]. 2020. Available from: </w:t>
      </w:r>
      <w:hyperlink r:id="rId30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https://arxiv.org/abs/2004.02209</w:t>
        </w:r>
      </w:hyperlink>
      <w:r w:rsidRPr="00FE46C9">
        <w:rPr>
          <w:rFonts w:asciiTheme="minorHAnsi" w:hAnsiTheme="minorHAnsi" w:cstheme="minorHAnsi"/>
        </w:rPr>
        <w:t xml:space="preserve">. </w:t>
      </w:r>
    </w:p>
    <w:p w14:paraId="1363BBBD" w14:textId="158609F2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3.</w:t>
      </w:r>
      <w:r w:rsidRPr="00FE46C9">
        <w:rPr>
          <w:rFonts w:asciiTheme="minorHAnsi" w:hAnsiTheme="minorHAnsi" w:cstheme="minorHAnsi"/>
        </w:rPr>
        <w:tab/>
        <w:t xml:space="preserve">Gevertz J, Greene J, Tapia CHS, Sontag ED. A novel COVID-19 epidemiological model with explicit susceptible and asymptomatic isolation compartments reveals unexpected consequences of timing social distancing. </w:t>
      </w:r>
      <w:r w:rsidRPr="00FE46C9">
        <w:rPr>
          <w:rFonts w:asciiTheme="minorHAnsi" w:hAnsiTheme="minorHAnsi" w:cstheme="minorHAnsi"/>
          <w:i/>
          <w:iCs/>
        </w:rPr>
        <w:t>medRxiv</w:t>
      </w:r>
      <w:r w:rsidRPr="00FE46C9">
        <w:rPr>
          <w:rFonts w:asciiTheme="minorHAnsi" w:hAnsiTheme="minorHAnsi" w:cstheme="minorHAnsi"/>
        </w:rPr>
        <w:t xml:space="preserve">. [Preprint]. 2020. 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https://doi.org/10.1101/2020.05.11.20098335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29173266" w14:textId="1D3BB640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4.</w:t>
      </w:r>
      <w:r w:rsidRPr="00FE46C9">
        <w:rPr>
          <w:rFonts w:asciiTheme="minorHAnsi" w:hAnsiTheme="minorHAnsi" w:cstheme="minorHAnsi"/>
        </w:rPr>
        <w:tab/>
        <w:t xml:space="preserve">Ferguson N, Laydon D, Nedjati Gilani G, Imai N, Ainslie K, Baguelin M, et al. Report 9: Impact of non-pharmaceutical interventions (NPIs) to reduce COVID19 mortality and healthcare demand. [Report]. Imperial College London. 2020. Available from: </w:t>
      </w:r>
      <w:hyperlink r:id="rId31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https://www.imperial.ac.uk/mrc-global-infectious-disease-analysis/covid-19/report-9-impact-of-npis-on-covid-19/</w:t>
        </w:r>
      </w:hyperlink>
      <w:r w:rsidRPr="00FE46C9">
        <w:rPr>
          <w:rFonts w:asciiTheme="minorHAnsi" w:hAnsiTheme="minorHAnsi" w:cstheme="minorHAnsi"/>
        </w:rPr>
        <w:t>.</w:t>
      </w:r>
    </w:p>
    <w:p w14:paraId="3109A0D0" w14:textId="402275F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5.</w:t>
      </w:r>
      <w:r w:rsidRPr="00FE46C9">
        <w:rPr>
          <w:rFonts w:asciiTheme="minorHAnsi" w:hAnsiTheme="minorHAnsi" w:cstheme="minorHAnsi"/>
        </w:rPr>
        <w:tab/>
        <w:t xml:space="preserve">Rawson T, Brewer T, Veltcheva D, Huntingford C, Bonsall MB. How and when to end the COVID-19 lockdown: an optimization approach. </w:t>
      </w:r>
      <w:r w:rsidRPr="00FE46C9">
        <w:rPr>
          <w:rFonts w:asciiTheme="minorHAnsi" w:hAnsiTheme="minorHAnsi" w:cstheme="minorHAnsi"/>
          <w:i/>
          <w:iCs/>
        </w:rPr>
        <w:t>Frontiers in Public Health</w:t>
      </w:r>
      <w:r w:rsidRPr="00FE46C9">
        <w:rPr>
          <w:rFonts w:asciiTheme="minorHAnsi" w:hAnsiTheme="minorHAnsi" w:cstheme="minorHAnsi"/>
        </w:rPr>
        <w:t>. 2020. 8:262.</w:t>
      </w:r>
    </w:p>
    <w:p w14:paraId="59574F5A" w14:textId="7723CB6C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6.</w:t>
      </w:r>
      <w:r w:rsidRPr="00FE46C9">
        <w:rPr>
          <w:rFonts w:asciiTheme="minorHAnsi" w:hAnsiTheme="minorHAnsi" w:cstheme="minorHAnsi"/>
        </w:rPr>
        <w:tab/>
        <w:t xml:space="preserve">Dickens BL, Koo JR, Lim JT, Park M, Quaye S, Sun H, et al. Modelling lockdown and exit strategies for COVID-19 in Singapore. </w:t>
      </w:r>
      <w:r w:rsidRPr="00FE46C9">
        <w:rPr>
          <w:rFonts w:asciiTheme="minorHAnsi" w:hAnsiTheme="minorHAnsi" w:cstheme="minorHAnsi"/>
          <w:i/>
          <w:iCs/>
        </w:rPr>
        <w:t>The Lancet Regional Health-Western Pacific</w:t>
      </w:r>
      <w:r w:rsidRPr="00FE46C9">
        <w:rPr>
          <w:rFonts w:asciiTheme="minorHAnsi" w:hAnsiTheme="minorHAnsi" w:cstheme="minorHAnsi"/>
        </w:rPr>
        <w:t xml:space="preserve">. [Internet]. 2020. e100004. Available from: </w:t>
      </w:r>
      <w:hyperlink r:id="rId32" w:tgtFrame="_blank" w:tooltip="Persistent link using digital object identifier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https://doi.org/10.1016/j.lanwpc.2020.100004</w:t>
        </w:r>
      </w:hyperlink>
      <w:r w:rsidRPr="00FE46C9">
        <w:rPr>
          <w:rFonts w:asciiTheme="minorHAnsi" w:hAnsiTheme="minorHAnsi" w:cstheme="minorHAnsi"/>
        </w:rPr>
        <w:t>.</w:t>
      </w:r>
    </w:p>
    <w:p w14:paraId="6A7E859C" w14:textId="28F51C6D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7.</w:t>
      </w:r>
      <w:r w:rsidRPr="00FE46C9">
        <w:rPr>
          <w:rFonts w:asciiTheme="minorHAnsi" w:hAnsiTheme="minorHAnsi" w:cstheme="minorHAnsi"/>
        </w:rPr>
        <w:tab/>
        <w:t xml:space="preserve">Bin M, Cheung P, Crisostomi E, Ferraro P, Lhachemi H, Murray-Smith R, et al. On fast multi-shot covid-19 interventions for post lock-down mitigation. </w:t>
      </w:r>
      <w:r w:rsidRPr="00FE46C9">
        <w:rPr>
          <w:rFonts w:asciiTheme="minorHAnsi" w:hAnsiTheme="minorHAnsi" w:cstheme="minorHAnsi"/>
          <w:i/>
          <w:iCs/>
        </w:rPr>
        <w:t>arXiv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</w:rPr>
        <w:t>https://arxiv.org/abs/2003.09930v5</w:t>
      </w:r>
      <w:r w:rsidRPr="00FE46C9">
        <w:rPr>
          <w:rFonts w:asciiTheme="minorHAnsi" w:hAnsiTheme="minorHAnsi" w:cstheme="minorHAnsi"/>
        </w:rPr>
        <w:t>.</w:t>
      </w:r>
    </w:p>
    <w:p w14:paraId="45BFBD65" w14:textId="5EA38129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8.</w:t>
      </w:r>
      <w:r w:rsidRPr="00FE46C9">
        <w:rPr>
          <w:rFonts w:asciiTheme="minorHAnsi" w:hAnsiTheme="minorHAnsi" w:cstheme="minorHAnsi"/>
        </w:rPr>
        <w:tab/>
        <w:t xml:space="preserve">Sadeghi M, Greene J, Sontag E. Universal features of epidemic models under social distancing guidelines. </w:t>
      </w:r>
      <w:r w:rsidRPr="00FE46C9">
        <w:rPr>
          <w:rFonts w:asciiTheme="minorHAnsi" w:hAnsiTheme="minorHAnsi" w:cstheme="minorHAnsi"/>
          <w:i/>
          <w:iCs/>
        </w:rPr>
        <w:t>bioRxiv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https://doi.org/10.1101/2020.06.21.163931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069FEDE2" w14:textId="1BB2CF3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9.</w:t>
      </w:r>
      <w:r w:rsidRPr="00FE46C9">
        <w:rPr>
          <w:rFonts w:asciiTheme="minorHAnsi" w:hAnsiTheme="minorHAnsi" w:cstheme="minorHAnsi"/>
        </w:rPr>
        <w:tab/>
        <w:t xml:space="preserve">Davies NG, Kucharski AJ, Eggo RM, Gimma A, Edmunds WJ, Centre for the Mathematical Modelling of Infectious Diseases C-wg. Effects of non-pharmaceutical interventions on COVID-19 cases, deaths, and demand for hospital services in the UK: a modelling study. </w:t>
      </w:r>
      <w:r w:rsidRPr="00FE46C9">
        <w:rPr>
          <w:rFonts w:asciiTheme="minorHAnsi" w:hAnsiTheme="minorHAnsi" w:cstheme="minorHAnsi"/>
          <w:i/>
          <w:iCs/>
        </w:rPr>
        <w:t>Lancet Public Health</w:t>
      </w:r>
      <w:r w:rsidRPr="00FE46C9">
        <w:rPr>
          <w:rFonts w:asciiTheme="minorHAnsi" w:hAnsiTheme="minorHAnsi" w:cstheme="minorHAnsi"/>
        </w:rPr>
        <w:t>. 2020. 5(7):e375-e85.</w:t>
      </w:r>
    </w:p>
    <w:p w14:paraId="0EFB0036" w14:textId="0CF81A2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10.</w:t>
      </w:r>
      <w:r w:rsidRPr="00FE46C9">
        <w:rPr>
          <w:rFonts w:asciiTheme="minorHAnsi" w:hAnsiTheme="minorHAnsi" w:cstheme="minorHAnsi"/>
        </w:rPr>
        <w:tab/>
        <w:t xml:space="preserve">Pellis L, Scarabel F, Stage HB, Overton CE, Chappell LH, Lythgoe KA, et al. Challenges in control of Covid-19: short doubling time and long delay to effect of interventions. </w:t>
      </w:r>
      <w:r w:rsidRPr="00FE46C9">
        <w:rPr>
          <w:rFonts w:asciiTheme="minorHAnsi" w:hAnsiTheme="minorHAnsi" w:cstheme="minorHAnsi"/>
          <w:i/>
          <w:iCs/>
        </w:rPr>
        <w:t>arXiv</w:t>
      </w:r>
      <w:r w:rsidR="00FE46C9" w:rsidRPr="00FE46C9">
        <w:rPr>
          <w:rFonts w:asciiTheme="minorHAnsi" w:hAnsiTheme="minorHAnsi" w:cstheme="minorHAnsi"/>
          <w:i/>
          <w:iCs/>
        </w:rPr>
        <w:t>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>[P</w:t>
      </w:r>
      <w:r w:rsidRPr="00FE46C9">
        <w:rPr>
          <w:rFonts w:asciiTheme="minorHAnsi" w:hAnsiTheme="minorHAnsi" w:cstheme="minorHAnsi"/>
        </w:rPr>
        <w:t>reprint</w:t>
      </w:r>
      <w:r w:rsidR="00FE46C9" w:rsidRPr="00FE46C9">
        <w:rPr>
          <w:rFonts w:asciiTheme="minorHAnsi" w:hAnsiTheme="minorHAnsi" w:cstheme="minorHAnsi"/>
        </w:rPr>
        <w:t>].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 xml:space="preserve">2020. Available from: </w:t>
      </w:r>
      <w:r w:rsidR="00FE46C9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https://doi.org/10.1101/2020.04.12.20059972</w:t>
      </w:r>
      <w:r w:rsidRPr="00FE46C9">
        <w:rPr>
          <w:rFonts w:asciiTheme="minorHAnsi" w:hAnsiTheme="minorHAnsi" w:cstheme="minorHAnsi"/>
        </w:rPr>
        <w:t>.</w:t>
      </w:r>
    </w:p>
    <w:p w14:paraId="5CC1852F" w14:textId="139AD568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lastRenderedPageBreak/>
        <w:t>11.</w:t>
      </w:r>
      <w:r w:rsidRPr="00FE46C9">
        <w:rPr>
          <w:rFonts w:asciiTheme="minorHAnsi" w:hAnsiTheme="minorHAnsi" w:cstheme="minorHAnsi"/>
        </w:rPr>
        <w:tab/>
        <w:t xml:space="preserve">Zhou L, Liu JM, Dong XP, McGoogan JM, Wu ZY. COVID-19 seeding time and doubling time model: an early epidemic risk assessment tool. </w:t>
      </w:r>
      <w:r w:rsidRPr="00FE46C9">
        <w:rPr>
          <w:rFonts w:asciiTheme="minorHAnsi" w:hAnsiTheme="minorHAnsi" w:cstheme="minorHAnsi"/>
          <w:i/>
          <w:iCs/>
        </w:rPr>
        <w:t>Infect Dis Poverty</w:t>
      </w:r>
      <w:r w:rsidRPr="00FE46C9">
        <w:rPr>
          <w:rFonts w:asciiTheme="minorHAnsi" w:hAnsiTheme="minorHAnsi" w:cstheme="minorHAnsi"/>
        </w:rPr>
        <w:t>. 2020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9(1):76.</w:t>
      </w:r>
    </w:p>
    <w:p w14:paraId="582F8C75" w14:textId="6EC6F795" w:rsidR="00C74C4A" w:rsidRPr="003A24DD" w:rsidRDefault="00C74C4A" w:rsidP="00C74C4A">
      <w:pPr>
        <w:pStyle w:val="EndNoteBibliography"/>
        <w:spacing w:after="0"/>
        <w:rPr>
          <w:rFonts w:asciiTheme="minorHAnsi" w:hAnsiTheme="minorHAnsi" w:cstheme="minorHAnsi"/>
          <w:lang w:val="nl-NL"/>
        </w:rPr>
      </w:pPr>
      <w:r w:rsidRPr="00FE46C9">
        <w:rPr>
          <w:rFonts w:asciiTheme="minorHAnsi" w:hAnsiTheme="minorHAnsi" w:cstheme="minorHAnsi"/>
        </w:rPr>
        <w:t>12.</w:t>
      </w:r>
      <w:r w:rsidRPr="00FE46C9">
        <w:rPr>
          <w:rFonts w:asciiTheme="minorHAnsi" w:hAnsiTheme="minorHAnsi" w:cstheme="minorHAnsi"/>
        </w:rPr>
        <w:tab/>
        <w:t xml:space="preserve">Pan A, Liu L, Wang C, Guo H, Hao X, Wang Q, et al. Association of Public Health Interventions With the Epidemiology of the COVID-19 Outbreak in Wuhan, China. </w:t>
      </w:r>
      <w:r w:rsidRPr="003A24DD">
        <w:rPr>
          <w:rFonts w:asciiTheme="minorHAnsi" w:hAnsiTheme="minorHAnsi" w:cstheme="minorHAnsi"/>
          <w:i/>
          <w:iCs/>
          <w:lang w:val="nl-NL"/>
        </w:rPr>
        <w:t>JAMA</w:t>
      </w:r>
      <w:r w:rsidRPr="003A24DD">
        <w:rPr>
          <w:rFonts w:asciiTheme="minorHAnsi" w:hAnsiTheme="minorHAnsi" w:cstheme="minorHAnsi"/>
          <w:lang w:val="nl-NL"/>
        </w:rPr>
        <w:t>. 2020.</w:t>
      </w:r>
      <w:r w:rsidR="00FE46C9" w:rsidRPr="003A24DD">
        <w:rPr>
          <w:rFonts w:asciiTheme="minorHAnsi" w:hAnsiTheme="minorHAnsi" w:cstheme="minorHAnsi"/>
          <w:lang w:val="nl-NL"/>
        </w:rPr>
        <w:t xml:space="preserve"> 323(19):1915-1923.</w:t>
      </w:r>
    </w:p>
    <w:p w14:paraId="3007B34D" w14:textId="75A2A425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3A24DD">
        <w:rPr>
          <w:rFonts w:asciiTheme="minorHAnsi" w:hAnsiTheme="minorHAnsi" w:cstheme="minorHAnsi"/>
          <w:lang w:val="nl-NL"/>
        </w:rPr>
        <w:t>13.</w:t>
      </w:r>
      <w:r w:rsidRPr="003A24DD">
        <w:rPr>
          <w:rFonts w:asciiTheme="minorHAnsi" w:hAnsiTheme="minorHAnsi" w:cstheme="minorHAnsi"/>
          <w:lang w:val="nl-NL"/>
        </w:rPr>
        <w:tab/>
        <w:t xml:space="preserve">Petersen E, Koopmans M, Go U, Hamer DH, Petrosillo N, Castelli F, et al. </w:t>
      </w:r>
      <w:r w:rsidRPr="00FE46C9">
        <w:rPr>
          <w:rFonts w:asciiTheme="minorHAnsi" w:hAnsiTheme="minorHAnsi" w:cstheme="minorHAnsi"/>
        </w:rPr>
        <w:t xml:space="preserve">Comparing SARS-CoV-2 with SARS-CoV and influenza pandemics. </w:t>
      </w:r>
      <w:r w:rsidRPr="00FE46C9">
        <w:rPr>
          <w:rFonts w:asciiTheme="minorHAnsi" w:hAnsiTheme="minorHAnsi" w:cstheme="minorHAnsi"/>
          <w:i/>
          <w:iCs/>
        </w:rPr>
        <w:t>Lancet Infect Dis</w:t>
      </w:r>
      <w:r w:rsidRPr="00FE46C9">
        <w:rPr>
          <w:rFonts w:asciiTheme="minorHAnsi" w:hAnsiTheme="minorHAnsi" w:cstheme="minorHAnsi"/>
        </w:rPr>
        <w:t xml:space="preserve">. </w:t>
      </w:r>
      <w:r w:rsidR="00FE46C9" w:rsidRPr="00FE46C9">
        <w:rPr>
          <w:rFonts w:asciiTheme="minorHAnsi" w:hAnsiTheme="minorHAnsi" w:cstheme="minorHAnsi"/>
        </w:rPr>
        <w:t xml:space="preserve">[Internet]. 2020. S1473-3099(20)30484-9. Available from: </w:t>
      </w:r>
      <w:r w:rsidR="00FE46C9" w:rsidRPr="00FE46C9">
        <w:rPr>
          <w:rFonts w:asciiTheme="minorHAnsi" w:hAnsiTheme="minorHAnsi" w:cstheme="minorHAnsi"/>
          <w:u w:val="single"/>
        </w:rPr>
        <w:t>https://doi.org/10.1016/S1473-3099(20)30484-9</w:t>
      </w:r>
      <w:r w:rsidR="00FE46C9" w:rsidRPr="00FE46C9">
        <w:rPr>
          <w:rFonts w:asciiTheme="minorHAnsi" w:hAnsiTheme="minorHAnsi" w:cstheme="minorHAnsi"/>
        </w:rPr>
        <w:t>.</w:t>
      </w:r>
    </w:p>
    <w:p w14:paraId="33483DC4" w14:textId="4F7AADBB" w:rsidR="00C74C4A" w:rsidRPr="00FE46C9" w:rsidRDefault="00C74C4A" w:rsidP="00FE46C9">
      <w:pPr>
        <w:pStyle w:val="NoSpacing"/>
        <w:rPr>
          <w:rFonts w:cstheme="minorHAnsi"/>
          <w:noProof/>
        </w:rPr>
      </w:pPr>
      <w:r w:rsidRPr="00FE46C9">
        <w:rPr>
          <w:rFonts w:cstheme="minorHAnsi"/>
          <w:noProof/>
        </w:rPr>
        <w:t>14.</w:t>
      </w:r>
      <w:r w:rsidRPr="00FE46C9">
        <w:rPr>
          <w:rFonts w:cstheme="minorHAnsi"/>
          <w:noProof/>
        </w:rPr>
        <w:tab/>
        <w:t xml:space="preserve">Flaxman S, Mishra S, Gandy A, Unwin HJT, Mellan TA, Coupland H, et al. Estimating the effects of non-pharmaceutical interventions on COVID-19 in Europe. </w:t>
      </w:r>
      <w:r w:rsidRPr="00FE46C9">
        <w:rPr>
          <w:rFonts w:cstheme="minorHAnsi"/>
          <w:i/>
          <w:iCs/>
          <w:noProof/>
        </w:rPr>
        <w:t>Nature</w:t>
      </w:r>
      <w:r w:rsidRPr="00FE46C9">
        <w:rPr>
          <w:rFonts w:cstheme="minorHAnsi"/>
          <w:noProof/>
        </w:rPr>
        <w:t>. 2020.</w:t>
      </w:r>
      <w:r w:rsidR="00FE46C9" w:rsidRPr="00FE46C9">
        <w:rPr>
          <w:rFonts w:cstheme="minorHAnsi"/>
          <w:b/>
          <w:bCs/>
          <w:shd w:val="clear" w:color="auto" w:fill="FFFFFF"/>
        </w:rPr>
        <w:t> 584</w:t>
      </w:r>
      <w:r w:rsidR="00FE46C9" w:rsidRPr="00FE46C9">
        <w:rPr>
          <w:rFonts w:cstheme="minorHAnsi"/>
          <w:shd w:val="clear" w:color="auto" w:fill="FFFFFF"/>
        </w:rPr>
        <w:t>: 257–261.</w:t>
      </w:r>
    </w:p>
    <w:p w14:paraId="5A8D86CE" w14:textId="1B9C7772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15.</w:t>
      </w:r>
      <w:r w:rsidRPr="00FE46C9">
        <w:rPr>
          <w:rFonts w:asciiTheme="minorHAnsi" w:hAnsiTheme="minorHAnsi" w:cstheme="minorHAnsi"/>
        </w:rPr>
        <w:tab/>
        <w:t xml:space="preserve">Anderson RM, May RM. </w:t>
      </w:r>
      <w:r w:rsidRPr="00FE46C9">
        <w:rPr>
          <w:rFonts w:asciiTheme="minorHAnsi" w:hAnsiTheme="minorHAnsi" w:cstheme="minorHAnsi"/>
          <w:i/>
          <w:iCs/>
        </w:rPr>
        <w:t>Infectious diseases of humans: dynamics and control</w:t>
      </w:r>
      <w:r w:rsidRPr="00FE46C9">
        <w:rPr>
          <w:rFonts w:asciiTheme="minorHAnsi" w:hAnsiTheme="minorHAnsi" w:cstheme="minorHAnsi"/>
        </w:rPr>
        <w:t>. Oxford University Press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1991. </w:t>
      </w:r>
    </w:p>
    <w:p w14:paraId="7FA04574" w14:textId="0C932EF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16.</w:t>
      </w:r>
      <w:r w:rsidRPr="00FE46C9">
        <w:rPr>
          <w:rFonts w:asciiTheme="minorHAnsi" w:hAnsiTheme="minorHAnsi" w:cstheme="minorHAnsi"/>
        </w:rPr>
        <w:tab/>
        <w:t xml:space="preserve">Flaxman S, Mishra S, Gandy A, Unwin H, Coupland H, Mellan T, et al. Report 13: Estimating the number of infections and the impact of non-pharmaceutical interventions on COVID-19 in 11 European countries. </w:t>
      </w:r>
      <w:r w:rsidR="00FE46C9" w:rsidRPr="00FE46C9">
        <w:rPr>
          <w:rFonts w:asciiTheme="minorHAnsi" w:hAnsiTheme="minorHAnsi" w:cstheme="minorHAnsi"/>
        </w:rPr>
        <w:t xml:space="preserve">[Report]. </w:t>
      </w:r>
      <w:r w:rsidRPr="00FE46C9">
        <w:rPr>
          <w:rFonts w:asciiTheme="minorHAnsi" w:hAnsiTheme="minorHAnsi" w:cstheme="minorHAnsi"/>
        </w:rPr>
        <w:t>2020.</w:t>
      </w:r>
      <w:r w:rsidR="00FE46C9" w:rsidRPr="00FE46C9">
        <w:rPr>
          <w:rFonts w:asciiTheme="minorHAnsi" w:hAnsiTheme="minorHAnsi" w:cstheme="minorHAnsi"/>
        </w:rPr>
        <w:t xml:space="preserve"> Available from: </w:t>
      </w:r>
      <w:hyperlink r:id="rId33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https://www.imperial.ac.uk/mrc-global-infectious-disease-analysis/covid-19/report-13-europe-npi-impact/</w:t>
        </w:r>
      </w:hyperlink>
      <w:r w:rsidR="00FE46C9" w:rsidRPr="00FE46C9">
        <w:rPr>
          <w:rFonts w:asciiTheme="minorHAnsi" w:hAnsiTheme="minorHAnsi" w:cstheme="minorHAnsi"/>
        </w:rPr>
        <w:t>.</w:t>
      </w:r>
    </w:p>
    <w:p w14:paraId="7B456364" w14:textId="79C3785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17.</w:t>
      </w:r>
      <w:r w:rsidRPr="00FE46C9">
        <w:rPr>
          <w:rFonts w:asciiTheme="minorHAnsi" w:hAnsiTheme="minorHAnsi" w:cstheme="minorHAnsi"/>
        </w:rPr>
        <w:tab/>
        <w:t xml:space="preserve">Soetaert KE, Petzoldt T, Setzer RW. Solving differential equations in R: package deSolve. </w:t>
      </w:r>
      <w:r w:rsidRPr="00FE46C9">
        <w:rPr>
          <w:rFonts w:asciiTheme="minorHAnsi" w:hAnsiTheme="minorHAnsi" w:cstheme="minorHAnsi"/>
          <w:i/>
          <w:iCs/>
        </w:rPr>
        <w:t>Journal of statistical software</w:t>
      </w:r>
      <w:r w:rsidRPr="00FE46C9">
        <w:rPr>
          <w:rFonts w:asciiTheme="minorHAnsi" w:hAnsiTheme="minorHAnsi" w:cstheme="minorHAnsi"/>
        </w:rPr>
        <w:t>. 2010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33</w:t>
      </w:r>
      <w:r w:rsidR="00FE46C9" w:rsidRPr="00FE46C9">
        <w:rPr>
          <w:rFonts w:asciiTheme="minorHAnsi" w:hAnsiTheme="minorHAnsi" w:cstheme="minorHAnsi"/>
        </w:rPr>
        <w:t>(9)</w:t>
      </w:r>
      <w:r w:rsidRPr="00FE46C9">
        <w:rPr>
          <w:rFonts w:asciiTheme="minorHAnsi" w:hAnsiTheme="minorHAnsi" w:cstheme="minorHAnsi"/>
        </w:rPr>
        <w:t>.</w:t>
      </w:r>
    </w:p>
    <w:p w14:paraId="033DCB0F" w14:textId="7ECC71BE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18.</w:t>
      </w:r>
      <w:r w:rsidRPr="00FE46C9">
        <w:rPr>
          <w:rFonts w:asciiTheme="minorHAnsi" w:hAnsiTheme="minorHAnsi" w:cstheme="minorHAnsi"/>
        </w:rPr>
        <w:tab/>
        <w:t>Wickham H. ggplot2: elegant graphics for data analysis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  <w:i/>
          <w:iCs/>
        </w:rPr>
        <w:t xml:space="preserve"> </w:t>
      </w:r>
      <w:r w:rsidR="00FE46C9" w:rsidRPr="00FE46C9">
        <w:rPr>
          <w:rFonts w:asciiTheme="minorHAnsi" w:hAnsiTheme="minorHAnsi" w:cstheme="minorHAnsi"/>
          <w:i/>
          <w:iCs/>
        </w:rPr>
        <w:t>Journal of Statistical Software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201</w:t>
      </w:r>
      <w:r w:rsidR="00FE46C9" w:rsidRPr="00FE46C9">
        <w:rPr>
          <w:rFonts w:asciiTheme="minorHAnsi" w:hAnsiTheme="minorHAnsi" w:cstheme="minorHAnsi"/>
        </w:rPr>
        <w:t>7</w:t>
      </w:r>
      <w:r w:rsidRPr="00FE46C9">
        <w:rPr>
          <w:rFonts w:asciiTheme="minorHAnsi" w:hAnsiTheme="minorHAnsi" w:cstheme="minorHAnsi"/>
        </w:rPr>
        <w:t>.</w:t>
      </w:r>
      <w:r w:rsidR="00FE46C9" w:rsidRPr="00FE46C9">
        <w:rPr>
          <w:rFonts w:asciiTheme="minorHAnsi" w:hAnsiTheme="minorHAnsi" w:cstheme="minorHAnsi"/>
        </w:rPr>
        <w:t xml:space="preserve"> 77(2).</w:t>
      </w:r>
    </w:p>
    <w:p w14:paraId="3C0EC87A" w14:textId="09541773" w:rsidR="002623C3" w:rsidRPr="00FE46C9" w:rsidRDefault="00C74C4A" w:rsidP="00FE46C9">
      <w:pPr>
        <w:pStyle w:val="EndNoteBibliography"/>
        <w:rPr>
          <w:rFonts w:asciiTheme="minorHAnsi" w:hAnsiTheme="minorHAnsi" w:cstheme="minorHAnsi"/>
          <w:b/>
          <w:bCs/>
        </w:rPr>
      </w:pPr>
      <w:r w:rsidRPr="00FE46C9">
        <w:rPr>
          <w:rFonts w:asciiTheme="minorHAnsi" w:hAnsiTheme="minorHAnsi" w:cstheme="minorHAnsi"/>
        </w:rPr>
        <w:t>19.</w:t>
      </w:r>
      <w:r w:rsidRPr="00FE46C9">
        <w:rPr>
          <w:rFonts w:asciiTheme="minorHAnsi" w:hAnsiTheme="minorHAnsi" w:cstheme="minorHAnsi"/>
        </w:rPr>
        <w:tab/>
        <w:t xml:space="preserve">Wickham H. Reshaping data with the reshape package. </w:t>
      </w:r>
      <w:r w:rsidRPr="00FE46C9">
        <w:rPr>
          <w:rFonts w:asciiTheme="minorHAnsi" w:hAnsiTheme="minorHAnsi" w:cstheme="minorHAnsi"/>
          <w:i/>
          <w:iCs/>
        </w:rPr>
        <w:t xml:space="preserve">Journal of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 xml:space="preserve">tatistical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>oftware</w:t>
      </w:r>
      <w:r w:rsidRPr="00FE46C9">
        <w:rPr>
          <w:rFonts w:asciiTheme="minorHAnsi" w:hAnsiTheme="minorHAnsi" w:cstheme="minorHAnsi"/>
        </w:rPr>
        <w:t>. 2007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21(12):1-20.</w:t>
      </w:r>
      <w:r w:rsidR="00160E37" w:rsidRPr="00FE46C9">
        <w:rPr>
          <w:rFonts w:asciiTheme="minorHAnsi" w:hAnsiTheme="minorHAnsi" w:cstheme="minorHAnsi"/>
          <w:b/>
          <w:bCs/>
        </w:rPr>
        <w:fldChar w:fldCharType="end"/>
      </w:r>
    </w:p>
    <w:sectPr w:rsidR="002623C3" w:rsidRPr="00FE4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Alexander Morgan">
    <w15:presenceInfo w15:providerId="Windows Live" w15:userId="1a43674bc61a3a3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Vancouver Variant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sw09xfaoww2dbetwsrpefx7pr0z0swafa9f&quot;&gt;References&lt;record-ids&gt;&lt;item&gt;1&lt;/item&gt;&lt;item&gt;2&lt;/item&gt;&lt;item&gt;4&lt;/item&gt;&lt;item&gt;5&lt;/item&gt;&lt;item&gt;13&lt;/item&gt;&lt;item&gt;14&lt;/item&gt;&lt;item&gt;20&lt;/item&gt;&lt;item&gt;22&lt;/item&gt;&lt;item&gt;25&lt;/item&gt;&lt;item&gt;29&lt;/item&gt;&lt;item&gt;31&lt;/item&gt;&lt;item&gt;32&lt;/item&gt;&lt;item&gt;33&lt;/item&gt;&lt;item&gt;34&lt;/item&gt;&lt;item&gt;35&lt;/item&gt;&lt;item&gt;36&lt;/item&gt;&lt;item&gt;55&lt;/item&gt;&lt;item&gt;56&lt;/item&gt;&lt;item&gt;57&lt;/item&gt;&lt;/record-ids&gt;&lt;/item&gt;&lt;/Libraries&gt;"/>
  </w:docVars>
  <w:rsids>
    <w:rsidRoot w:val="00F310B1"/>
    <w:rsid w:val="000068C8"/>
    <w:rsid w:val="00026EA0"/>
    <w:rsid w:val="00046A70"/>
    <w:rsid w:val="00082772"/>
    <w:rsid w:val="000A4F5C"/>
    <w:rsid w:val="000B6A37"/>
    <w:rsid w:val="000D14D4"/>
    <w:rsid w:val="000D2334"/>
    <w:rsid w:val="000E6F20"/>
    <w:rsid w:val="000F05C4"/>
    <w:rsid w:val="00111318"/>
    <w:rsid w:val="001325B0"/>
    <w:rsid w:val="0015080D"/>
    <w:rsid w:val="00160E37"/>
    <w:rsid w:val="001B27B3"/>
    <w:rsid w:val="001D049D"/>
    <w:rsid w:val="00214618"/>
    <w:rsid w:val="0022465A"/>
    <w:rsid w:val="0024271A"/>
    <w:rsid w:val="00256C5E"/>
    <w:rsid w:val="002623C3"/>
    <w:rsid w:val="00294F14"/>
    <w:rsid w:val="00294F8A"/>
    <w:rsid w:val="002973F8"/>
    <w:rsid w:val="002B64EB"/>
    <w:rsid w:val="002E22DD"/>
    <w:rsid w:val="00306DA5"/>
    <w:rsid w:val="00315C46"/>
    <w:rsid w:val="0034514C"/>
    <w:rsid w:val="0035672E"/>
    <w:rsid w:val="00367C87"/>
    <w:rsid w:val="003A24DD"/>
    <w:rsid w:val="003A49BC"/>
    <w:rsid w:val="003A71CD"/>
    <w:rsid w:val="003B0EAF"/>
    <w:rsid w:val="003C26C8"/>
    <w:rsid w:val="003F4D34"/>
    <w:rsid w:val="004014F3"/>
    <w:rsid w:val="00401512"/>
    <w:rsid w:val="00466F39"/>
    <w:rsid w:val="004A49DD"/>
    <w:rsid w:val="004B1AD1"/>
    <w:rsid w:val="004F7D2D"/>
    <w:rsid w:val="00531936"/>
    <w:rsid w:val="0054084C"/>
    <w:rsid w:val="00546465"/>
    <w:rsid w:val="00592C84"/>
    <w:rsid w:val="00596E53"/>
    <w:rsid w:val="005C11BF"/>
    <w:rsid w:val="005D053C"/>
    <w:rsid w:val="005D5E66"/>
    <w:rsid w:val="00605D38"/>
    <w:rsid w:val="006169EC"/>
    <w:rsid w:val="00671D9F"/>
    <w:rsid w:val="00695A5B"/>
    <w:rsid w:val="006B3E6A"/>
    <w:rsid w:val="006B758D"/>
    <w:rsid w:val="006C6418"/>
    <w:rsid w:val="006C6F1D"/>
    <w:rsid w:val="006D4A7F"/>
    <w:rsid w:val="006E406D"/>
    <w:rsid w:val="00702378"/>
    <w:rsid w:val="007201EA"/>
    <w:rsid w:val="00722BAC"/>
    <w:rsid w:val="00725709"/>
    <w:rsid w:val="00736E2B"/>
    <w:rsid w:val="00742237"/>
    <w:rsid w:val="007428C6"/>
    <w:rsid w:val="00773AD0"/>
    <w:rsid w:val="00784958"/>
    <w:rsid w:val="00785E5C"/>
    <w:rsid w:val="007F0501"/>
    <w:rsid w:val="0080698A"/>
    <w:rsid w:val="0083050A"/>
    <w:rsid w:val="0083548F"/>
    <w:rsid w:val="0087705B"/>
    <w:rsid w:val="008C6821"/>
    <w:rsid w:val="008F7879"/>
    <w:rsid w:val="0097754E"/>
    <w:rsid w:val="009C70E0"/>
    <w:rsid w:val="009D4708"/>
    <w:rsid w:val="009E2062"/>
    <w:rsid w:val="009F2BFC"/>
    <w:rsid w:val="00A06E03"/>
    <w:rsid w:val="00A22487"/>
    <w:rsid w:val="00A23D16"/>
    <w:rsid w:val="00A3091A"/>
    <w:rsid w:val="00A5198F"/>
    <w:rsid w:val="00A73A02"/>
    <w:rsid w:val="00A7451C"/>
    <w:rsid w:val="00A82DA7"/>
    <w:rsid w:val="00A92386"/>
    <w:rsid w:val="00AA2868"/>
    <w:rsid w:val="00AC690E"/>
    <w:rsid w:val="00AE7175"/>
    <w:rsid w:val="00B00914"/>
    <w:rsid w:val="00B03952"/>
    <w:rsid w:val="00B25BB8"/>
    <w:rsid w:val="00B56436"/>
    <w:rsid w:val="00B60F28"/>
    <w:rsid w:val="00B62A4D"/>
    <w:rsid w:val="00BD04A2"/>
    <w:rsid w:val="00BD3183"/>
    <w:rsid w:val="00BF259F"/>
    <w:rsid w:val="00C205EE"/>
    <w:rsid w:val="00C23288"/>
    <w:rsid w:val="00C37B86"/>
    <w:rsid w:val="00C424DD"/>
    <w:rsid w:val="00C47566"/>
    <w:rsid w:val="00C52263"/>
    <w:rsid w:val="00C610E2"/>
    <w:rsid w:val="00C74C4A"/>
    <w:rsid w:val="00C825D9"/>
    <w:rsid w:val="00C8519D"/>
    <w:rsid w:val="00CA0F50"/>
    <w:rsid w:val="00CC1F59"/>
    <w:rsid w:val="00CC409F"/>
    <w:rsid w:val="00D26E59"/>
    <w:rsid w:val="00DA7A52"/>
    <w:rsid w:val="00DC6559"/>
    <w:rsid w:val="00DE5AA7"/>
    <w:rsid w:val="00DF3CA0"/>
    <w:rsid w:val="00E032DA"/>
    <w:rsid w:val="00E51B85"/>
    <w:rsid w:val="00E72087"/>
    <w:rsid w:val="00E937E7"/>
    <w:rsid w:val="00EB547A"/>
    <w:rsid w:val="00EB736F"/>
    <w:rsid w:val="00EC7425"/>
    <w:rsid w:val="00EE58A3"/>
    <w:rsid w:val="00EF0B58"/>
    <w:rsid w:val="00F20DF2"/>
    <w:rsid w:val="00F310B1"/>
    <w:rsid w:val="00F57311"/>
    <w:rsid w:val="00F66F8E"/>
    <w:rsid w:val="00F738BB"/>
    <w:rsid w:val="00F761A8"/>
    <w:rsid w:val="00F9589E"/>
    <w:rsid w:val="00FC28BC"/>
    <w:rsid w:val="00FC47DC"/>
    <w:rsid w:val="00FE46C9"/>
    <w:rsid w:val="00FE4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58ED852C-5437-4D6D-890D-76BF034FD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2623C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160E37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60E37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60E37"/>
    <w:pPr>
      <w:spacing w:line="240" w:lineRule="auto"/>
      <w:jc w:val="both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60E37"/>
    <w:rPr>
      <w:rFonts w:ascii="Calibri" w:hAnsi="Calibri" w:cs="Calibri"/>
      <w:noProof/>
      <w:lang w:val="en-US"/>
    </w:rPr>
  </w:style>
  <w:style w:type="table" w:styleId="ListTable4">
    <w:name w:val="List Table 4"/>
    <w:basedOn w:val="TableNormal"/>
    <w:uiPriority w:val="49"/>
    <w:rsid w:val="009D47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C74C4A"/>
    <w:rPr>
      <w:color w:val="0000FF"/>
      <w:u w:val="single"/>
    </w:rPr>
  </w:style>
  <w:style w:type="character" w:customStyle="1" w:styleId="u-visually-hidden">
    <w:name w:val="u-visually-hidden"/>
    <w:basedOn w:val="DefaultParagraphFont"/>
    <w:rsid w:val="00FE46C9"/>
  </w:style>
  <w:style w:type="paragraph" w:styleId="NoSpacing">
    <w:name w:val="No Spacing"/>
    <w:uiPriority w:val="1"/>
    <w:qFormat/>
    <w:rsid w:val="00FE46C9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FE46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imperial.ac.uk/mrc-global-infectious-disease-analysis/covid-19/report-13-europe-npi-impac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i.org/10.1016/j.lanwpc.2020.10000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imperial.ac.uk/mrc-global-infectious-disease-analysis/covid-19/report-9-impact-of-npis-on-covid-19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rxiv.org/abs/2004.02209" TargetMode="External"/><Relationship Id="rId35" Type="http://schemas.microsoft.com/office/2011/relationships/people" Target="peop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1D965-8039-48C7-A50C-7E4C286E6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4167</Words>
  <Characters>23758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45</cp:revision>
  <dcterms:created xsi:type="dcterms:W3CDTF">2020-08-16T00:01:00Z</dcterms:created>
  <dcterms:modified xsi:type="dcterms:W3CDTF">2020-11-19T17:26:00Z</dcterms:modified>
</cp:coreProperties>
</file>